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188"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
      <w:tblGrid>
        <w:gridCol w:w="3220"/>
        <w:gridCol w:w="6991"/>
      </w:tblGrid>
      <w:tr w:rsidR="00315A22" w:rsidRPr="004E2B9E" w14:paraId="1B33C2EE" w14:textId="77777777" w:rsidTr="00796D78">
        <w:trPr>
          <w:trHeight w:val="602"/>
        </w:trPr>
        <w:tc>
          <w:tcPr>
            <w:tcW w:w="2880" w:type="dxa"/>
            <w:vAlign w:val="center"/>
          </w:tcPr>
          <w:p w14:paraId="75CF8167" w14:textId="77777777" w:rsidR="00315A22" w:rsidRPr="004E2B9E" w:rsidRDefault="00315A22" w:rsidP="00710E4A">
            <w:pPr>
              <w:rPr>
                <w:rFonts w:ascii="Arial" w:hAnsi="Arial" w:cs="Arial"/>
                <w:sz w:val="18"/>
                <w:szCs w:val="18"/>
              </w:rPr>
            </w:pPr>
            <w:r w:rsidRPr="004E2B9E">
              <w:rPr>
                <w:rFonts w:ascii="Arial" w:hAnsi="Arial" w:cs="Arial"/>
                <w:sz w:val="18"/>
                <w:szCs w:val="18"/>
              </w:rPr>
              <w:t>Please fil</w:t>
            </w:r>
            <w:r w:rsidR="00115FC5" w:rsidRPr="004E2B9E">
              <w:rPr>
                <w:rFonts w:ascii="Arial" w:hAnsi="Arial" w:cs="Arial"/>
                <w:sz w:val="18"/>
                <w:szCs w:val="18"/>
              </w:rPr>
              <w:t xml:space="preserve">l in the name of the </w:t>
            </w:r>
            <w:r w:rsidRPr="004E2B9E">
              <w:rPr>
                <w:rFonts w:ascii="Arial" w:hAnsi="Arial" w:cs="Arial"/>
                <w:sz w:val="18"/>
                <w:szCs w:val="18"/>
              </w:rPr>
              <w:t>event you are preparing this manuscript for.</w:t>
            </w:r>
          </w:p>
        </w:tc>
        <w:tc>
          <w:tcPr>
            <w:tcW w:w="7308" w:type="dxa"/>
            <w:vAlign w:val="center"/>
          </w:tcPr>
          <w:p w14:paraId="34A43937" w14:textId="021174A7" w:rsidR="00315A22" w:rsidRPr="004E2B9E" w:rsidRDefault="00757507" w:rsidP="00710E4A">
            <w:pPr>
              <w:rPr>
                <w:rFonts w:ascii="Arial" w:hAnsi="Arial" w:cs="Arial"/>
                <w:sz w:val="18"/>
                <w:szCs w:val="18"/>
              </w:rPr>
            </w:pPr>
            <w:r w:rsidRPr="004E2B9E">
              <w:rPr>
                <w:rFonts w:ascii="Arial" w:hAnsi="Arial" w:cs="Arial"/>
                <w:sz w:val="18"/>
                <w:szCs w:val="18"/>
              </w:rPr>
              <w:t>SPE Western Regional Meeting</w:t>
            </w:r>
          </w:p>
        </w:tc>
      </w:tr>
      <w:tr w:rsidR="00315A22" w:rsidRPr="004E2B9E" w14:paraId="4BF0F0F0" w14:textId="77777777" w:rsidTr="00796D78">
        <w:trPr>
          <w:trHeight w:val="548"/>
        </w:trPr>
        <w:tc>
          <w:tcPr>
            <w:tcW w:w="2880" w:type="dxa"/>
            <w:vAlign w:val="center"/>
          </w:tcPr>
          <w:p w14:paraId="2BC9F709" w14:textId="77777777" w:rsidR="00315A22" w:rsidRPr="004E2B9E" w:rsidRDefault="002D6395" w:rsidP="00710E4A">
            <w:pPr>
              <w:rPr>
                <w:rFonts w:ascii="Arial" w:hAnsi="Arial" w:cs="Arial"/>
                <w:sz w:val="18"/>
                <w:szCs w:val="18"/>
              </w:rPr>
            </w:pPr>
            <w:r w:rsidRPr="004E2B9E">
              <w:rPr>
                <w:rFonts w:ascii="Arial" w:hAnsi="Arial" w:cs="Arial"/>
                <w:sz w:val="18"/>
                <w:szCs w:val="18"/>
              </w:rPr>
              <w:t>Please fill in</w:t>
            </w:r>
            <w:r w:rsidR="00315A22" w:rsidRPr="004E2B9E">
              <w:rPr>
                <w:rFonts w:ascii="Arial" w:hAnsi="Arial" w:cs="Arial"/>
                <w:sz w:val="18"/>
                <w:szCs w:val="18"/>
              </w:rPr>
              <w:t xml:space="preserve"> your </w:t>
            </w:r>
            <w:r w:rsidR="000D343E" w:rsidRPr="004E2B9E">
              <w:rPr>
                <w:rFonts w:ascii="Arial" w:hAnsi="Arial" w:cs="Arial"/>
                <w:sz w:val="18"/>
                <w:szCs w:val="18"/>
              </w:rPr>
              <w:t>6-digit</w:t>
            </w:r>
            <w:r w:rsidR="00315A22" w:rsidRPr="004E2B9E">
              <w:rPr>
                <w:rFonts w:ascii="Arial" w:hAnsi="Arial" w:cs="Arial"/>
                <w:sz w:val="18"/>
                <w:szCs w:val="18"/>
              </w:rPr>
              <w:t xml:space="preserve"> </w:t>
            </w:r>
            <w:r w:rsidR="00CD4459" w:rsidRPr="004E2B9E">
              <w:rPr>
                <w:rFonts w:ascii="Arial" w:hAnsi="Arial" w:cs="Arial"/>
                <w:sz w:val="18"/>
                <w:szCs w:val="18"/>
              </w:rPr>
              <w:t>SPE manuscript</w:t>
            </w:r>
            <w:r w:rsidRPr="004E2B9E">
              <w:rPr>
                <w:rFonts w:ascii="Arial" w:hAnsi="Arial" w:cs="Arial"/>
                <w:sz w:val="18"/>
                <w:szCs w:val="18"/>
              </w:rPr>
              <w:t xml:space="preserve"> number.</w:t>
            </w:r>
          </w:p>
        </w:tc>
        <w:tc>
          <w:tcPr>
            <w:tcW w:w="7308" w:type="dxa"/>
            <w:vAlign w:val="center"/>
          </w:tcPr>
          <w:p w14:paraId="7E16CE30" w14:textId="1A969133" w:rsidR="00315A22" w:rsidRPr="004E2B9E" w:rsidRDefault="00315A22" w:rsidP="00710E4A">
            <w:pPr>
              <w:rPr>
                <w:rFonts w:ascii="Arial" w:hAnsi="Arial" w:cs="Arial"/>
                <w:sz w:val="18"/>
                <w:szCs w:val="18"/>
              </w:rPr>
            </w:pPr>
            <w:r w:rsidRPr="004E2B9E">
              <w:rPr>
                <w:rFonts w:ascii="Arial" w:hAnsi="Arial" w:cs="Arial"/>
                <w:sz w:val="18"/>
                <w:szCs w:val="18"/>
              </w:rPr>
              <w:t>SPE-</w:t>
            </w:r>
            <w:r w:rsidR="00757507" w:rsidRPr="004E2B9E">
              <w:rPr>
                <w:rFonts w:ascii="Arial" w:hAnsi="Arial" w:cs="Arial"/>
                <w:sz w:val="18"/>
                <w:szCs w:val="18"/>
              </w:rPr>
              <w:t>212975</w:t>
            </w:r>
            <w:r w:rsidRPr="004E2B9E">
              <w:rPr>
                <w:rFonts w:ascii="Arial" w:hAnsi="Arial" w:cs="Arial"/>
                <w:sz w:val="18"/>
                <w:szCs w:val="18"/>
              </w:rPr>
              <w:t>-MS</w:t>
            </w:r>
          </w:p>
        </w:tc>
      </w:tr>
      <w:tr w:rsidR="00710E4A" w:rsidRPr="004E2B9E" w14:paraId="34B39484" w14:textId="77777777" w:rsidTr="00796D78">
        <w:trPr>
          <w:trHeight w:val="530"/>
        </w:trPr>
        <w:tc>
          <w:tcPr>
            <w:tcW w:w="2880" w:type="dxa"/>
            <w:vAlign w:val="center"/>
          </w:tcPr>
          <w:p w14:paraId="7557F76F" w14:textId="77777777" w:rsidR="00710E4A" w:rsidRPr="004E2B9E" w:rsidRDefault="00710E4A" w:rsidP="00710E4A">
            <w:pPr>
              <w:rPr>
                <w:rFonts w:ascii="Arial" w:hAnsi="Arial" w:cs="Arial"/>
                <w:sz w:val="18"/>
                <w:szCs w:val="18"/>
              </w:rPr>
            </w:pPr>
            <w:r w:rsidRPr="004E2B9E">
              <w:rPr>
                <w:rFonts w:ascii="Arial" w:hAnsi="Arial" w:cs="Arial"/>
                <w:sz w:val="18"/>
                <w:szCs w:val="18"/>
              </w:rPr>
              <w:t>Please fill in your manuscript title.</w:t>
            </w:r>
          </w:p>
        </w:tc>
        <w:tc>
          <w:tcPr>
            <w:tcW w:w="7308" w:type="dxa"/>
            <w:vAlign w:val="center"/>
          </w:tcPr>
          <w:p w14:paraId="4ABC4BC5" w14:textId="0689DC03" w:rsidR="00710E4A" w:rsidRPr="004E2B9E" w:rsidRDefault="00757507" w:rsidP="0036723E">
            <w:pPr>
              <w:rPr>
                <w:rFonts w:ascii="Arial" w:hAnsi="Arial" w:cs="Arial"/>
                <w:sz w:val="18"/>
                <w:szCs w:val="18"/>
              </w:rPr>
            </w:pPr>
            <w:r w:rsidRPr="004E2B9E">
              <w:rPr>
                <w:rFonts w:ascii="Arial" w:hAnsi="Arial" w:cs="Arial"/>
                <w:sz w:val="18"/>
                <w:szCs w:val="18"/>
              </w:rPr>
              <w:t xml:space="preserve">Spatial Data Assimilation </w:t>
            </w:r>
            <w:del w:id="0" w:author="Morales, Misael Miguel-Gomez" w:date="2023-07-10T10:26:00Z">
              <w:r w:rsidRPr="004E2B9E" w:rsidDel="0036723E">
                <w:rPr>
                  <w:rFonts w:ascii="Arial" w:hAnsi="Arial" w:cs="Arial"/>
                  <w:sz w:val="18"/>
                  <w:szCs w:val="18"/>
                </w:rPr>
                <w:delText xml:space="preserve">and Risk Forecasting </w:delText>
              </w:r>
            </w:del>
            <w:r w:rsidRPr="004E2B9E">
              <w:rPr>
                <w:rFonts w:ascii="Arial" w:hAnsi="Arial" w:cs="Arial"/>
                <w:sz w:val="18"/>
                <w:szCs w:val="18"/>
              </w:rPr>
              <w:t xml:space="preserve">in Geologic </w:t>
            </w:r>
            <w:r w:rsidR="00EA4AF8" w:rsidRPr="004E2B9E">
              <w:rPr>
                <w:rFonts w:ascii="Arial" w:hAnsi="Arial" w:cs="Arial"/>
                <w:sz w:val="18"/>
                <w:szCs w:val="18"/>
              </w:rPr>
              <w:t>CO</w:t>
            </w:r>
            <w:r w:rsidR="00EA4AF8" w:rsidRPr="004E2B9E">
              <w:rPr>
                <w:rFonts w:ascii="Arial" w:hAnsi="Arial" w:cs="Arial"/>
                <w:sz w:val="18"/>
                <w:szCs w:val="18"/>
                <w:vertAlign w:val="subscript"/>
              </w:rPr>
              <w:t>2</w:t>
            </w:r>
            <w:r w:rsidRPr="004E2B9E">
              <w:rPr>
                <w:rFonts w:ascii="Arial" w:hAnsi="Arial" w:cs="Arial"/>
                <w:sz w:val="18"/>
                <w:szCs w:val="18"/>
              </w:rPr>
              <w:t xml:space="preserve"> Sequestration</w:t>
            </w:r>
          </w:p>
        </w:tc>
      </w:tr>
      <w:tr w:rsidR="00796D78" w:rsidRPr="004E2B9E" w14:paraId="0972AA02" w14:textId="77777777" w:rsidTr="00796D78">
        <w:trPr>
          <w:trHeight w:val="2591"/>
        </w:trPr>
        <w:tc>
          <w:tcPr>
            <w:tcW w:w="10188" w:type="dxa"/>
            <w:gridSpan w:val="2"/>
            <w:vAlign w:val="center"/>
          </w:tcPr>
          <w:p w14:paraId="68555E86" w14:textId="77777777" w:rsidR="00796D78" w:rsidRPr="004E2B9E" w:rsidRDefault="00796D78" w:rsidP="00710E4A">
            <w:pPr>
              <w:rPr>
                <w:rFonts w:ascii="Arial" w:hAnsi="Arial" w:cs="Arial"/>
                <w:sz w:val="18"/>
                <w:szCs w:val="18"/>
              </w:rPr>
            </w:pPr>
            <w:r w:rsidRPr="004E2B9E">
              <w:rPr>
                <w:rFonts w:ascii="Arial" w:hAnsi="Arial" w:cs="Arial"/>
                <w:sz w:val="18"/>
                <w:szCs w:val="18"/>
              </w:rPr>
              <w:t>Please fill in your author name(s) and company affiliation.</w:t>
            </w:r>
          </w:p>
          <w:tbl>
            <w:tblPr>
              <w:tblStyle w:val="TableGrid"/>
              <w:tblW w:w="9985" w:type="dxa"/>
              <w:tblLook w:val="04A0" w:firstRow="1" w:lastRow="0" w:firstColumn="1" w:lastColumn="0" w:noHBand="0" w:noVBand="1"/>
            </w:tblPr>
            <w:tblGrid>
              <w:gridCol w:w="1946"/>
              <w:gridCol w:w="1540"/>
              <w:gridCol w:w="2296"/>
              <w:gridCol w:w="4203"/>
            </w:tblGrid>
            <w:tr w:rsidR="00D163DF" w:rsidRPr="004E2B9E" w14:paraId="7769CBE2" w14:textId="77777777" w:rsidTr="00D163DF">
              <w:trPr>
                <w:trHeight w:val="233"/>
              </w:trPr>
              <w:tc>
                <w:tcPr>
                  <w:tcW w:w="1946" w:type="dxa"/>
                </w:tcPr>
                <w:p w14:paraId="2E181AF7" w14:textId="77777777" w:rsidR="00D163DF" w:rsidRPr="004E2B9E" w:rsidRDefault="00D163DF" w:rsidP="004C61FC">
                  <w:pPr>
                    <w:jc w:val="center"/>
                    <w:rPr>
                      <w:rFonts w:ascii="Arial" w:hAnsi="Arial" w:cs="Arial"/>
                      <w:sz w:val="16"/>
                      <w:szCs w:val="16"/>
                    </w:rPr>
                  </w:pPr>
                  <w:r w:rsidRPr="004E2B9E">
                    <w:rPr>
                      <w:rFonts w:ascii="Arial" w:hAnsi="Arial" w:cs="Arial"/>
                      <w:sz w:val="16"/>
                      <w:szCs w:val="16"/>
                    </w:rPr>
                    <w:t>Given Name</w:t>
                  </w:r>
                </w:p>
              </w:tc>
              <w:tc>
                <w:tcPr>
                  <w:tcW w:w="1540" w:type="dxa"/>
                </w:tcPr>
                <w:p w14:paraId="6DCF38DD" w14:textId="77777777" w:rsidR="00D163DF" w:rsidRPr="004E2B9E" w:rsidRDefault="00D163DF" w:rsidP="00AA074A">
                  <w:pPr>
                    <w:jc w:val="center"/>
                    <w:rPr>
                      <w:rFonts w:ascii="Arial" w:hAnsi="Arial" w:cs="Arial"/>
                      <w:sz w:val="16"/>
                      <w:szCs w:val="16"/>
                    </w:rPr>
                  </w:pPr>
                  <w:r w:rsidRPr="004E2B9E">
                    <w:rPr>
                      <w:rFonts w:ascii="Arial" w:hAnsi="Arial" w:cs="Arial"/>
                      <w:sz w:val="16"/>
                      <w:szCs w:val="16"/>
                    </w:rPr>
                    <w:t>Middle Name</w:t>
                  </w:r>
                </w:p>
              </w:tc>
              <w:tc>
                <w:tcPr>
                  <w:tcW w:w="2296" w:type="dxa"/>
                </w:tcPr>
                <w:p w14:paraId="41C56CE6" w14:textId="77777777" w:rsidR="00D163DF" w:rsidRPr="004E2B9E" w:rsidRDefault="00D163DF" w:rsidP="00AA074A">
                  <w:pPr>
                    <w:jc w:val="center"/>
                    <w:rPr>
                      <w:rFonts w:ascii="Arial" w:hAnsi="Arial" w:cs="Arial"/>
                      <w:sz w:val="16"/>
                      <w:szCs w:val="16"/>
                    </w:rPr>
                  </w:pPr>
                  <w:r w:rsidRPr="004E2B9E">
                    <w:rPr>
                      <w:rFonts w:ascii="Arial" w:hAnsi="Arial" w:cs="Arial"/>
                      <w:sz w:val="16"/>
                      <w:szCs w:val="16"/>
                    </w:rPr>
                    <w:t>Surname</w:t>
                  </w:r>
                </w:p>
              </w:tc>
              <w:tc>
                <w:tcPr>
                  <w:tcW w:w="4203" w:type="dxa"/>
                </w:tcPr>
                <w:p w14:paraId="4DEF7BB6" w14:textId="77777777" w:rsidR="00D163DF" w:rsidRPr="004E2B9E" w:rsidRDefault="00D163DF" w:rsidP="004C61FC">
                  <w:pPr>
                    <w:jc w:val="center"/>
                    <w:rPr>
                      <w:rFonts w:ascii="Arial" w:hAnsi="Arial" w:cs="Arial"/>
                      <w:sz w:val="16"/>
                      <w:szCs w:val="16"/>
                    </w:rPr>
                  </w:pPr>
                  <w:r w:rsidRPr="004E2B9E">
                    <w:rPr>
                      <w:rFonts w:ascii="Arial" w:hAnsi="Arial" w:cs="Arial"/>
                      <w:sz w:val="16"/>
                      <w:szCs w:val="16"/>
                    </w:rPr>
                    <w:t>Company</w:t>
                  </w:r>
                </w:p>
              </w:tc>
            </w:tr>
            <w:tr w:rsidR="00D163DF" w:rsidRPr="004E2B9E" w14:paraId="68BE12DC" w14:textId="77777777" w:rsidTr="00D163DF">
              <w:trPr>
                <w:trHeight w:val="260"/>
              </w:trPr>
              <w:tc>
                <w:tcPr>
                  <w:tcW w:w="1946" w:type="dxa"/>
                </w:tcPr>
                <w:p w14:paraId="30BF83FB" w14:textId="19823FDF" w:rsidR="00D163DF" w:rsidRPr="004E2B9E" w:rsidRDefault="00757507" w:rsidP="00AA074A">
                  <w:pPr>
                    <w:rPr>
                      <w:rFonts w:ascii="Arial" w:hAnsi="Arial" w:cs="Arial"/>
                      <w:sz w:val="20"/>
                    </w:rPr>
                  </w:pPr>
                  <w:r w:rsidRPr="004E2B9E">
                    <w:rPr>
                      <w:rFonts w:ascii="Arial" w:hAnsi="Arial" w:cs="Arial"/>
                      <w:sz w:val="20"/>
                    </w:rPr>
                    <w:t>Bailian</w:t>
                  </w:r>
                </w:p>
              </w:tc>
              <w:tc>
                <w:tcPr>
                  <w:tcW w:w="1540" w:type="dxa"/>
                </w:tcPr>
                <w:p w14:paraId="3E36F6CC" w14:textId="77777777" w:rsidR="00D163DF" w:rsidRPr="004E2B9E" w:rsidRDefault="00D163DF" w:rsidP="00AA074A">
                  <w:pPr>
                    <w:rPr>
                      <w:rFonts w:ascii="Arial" w:hAnsi="Arial" w:cs="Arial"/>
                      <w:sz w:val="20"/>
                    </w:rPr>
                  </w:pPr>
                </w:p>
              </w:tc>
              <w:tc>
                <w:tcPr>
                  <w:tcW w:w="2296" w:type="dxa"/>
                </w:tcPr>
                <w:p w14:paraId="5DA6B5F1" w14:textId="4F6E8834" w:rsidR="00D163DF" w:rsidRPr="004E2B9E" w:rsidRDefault="00757507" w:rsidP="00AA074A">
                  <w:pPr>
                    <w:rPr>
                      <w:rFonts w:ascii="Arial" w:hAnsi="Arial" w:cs="Arial"/>
                      <w:sz w:val="20"/>
                    </w:rPr>
                  </w:pPr>
                  <w:r w:rsidRPr="004E2B9E">
                    <w:rPr>
                      <w:rFonts w:ascii="Arial" w:hAnsi="Arial" w:cs="Arial"/>
                      <w:sz w:val="20"/>
                    </w:rPr>
                    <w:t>Chen</w:t>
                  </w:r>
                </w:p>
              </w:tc>
              <w:tc>
                <w:tcPr>
                  <w:tcW w:w="4203" w:type="dxa"/>
                </w:tcPr>
                <w:p w14:paraId="5F9EC37A" w14:textId="67787D05" w:rsidR="00D163DF" w:rsidRPr="004E2B9E" w:rsidRDefault="00757507" w:rsidP="00AA074A">
                  <w:pPr>
                    <w:rPr>
                      <w:rFonts w:ascii="Arial" w:hAnsi="Arial" w:cs="Arial"/>
                      <w:sz w:val="20"/>
                    </w:rPr>
                  </w:pPr>
                  <w:r w:rsidRPr="004E2B9E">
                    <w:rPr>
                      <w:rFonts w:ascii="Arial" w:hAnsi="Arial" w:cs="Arial"/>
                      <w:sz w:val="20"/>
                    </w:rPr>
                    <w:t>Los Alamos National Laboratory</w:t>
                  </w:r>
                </w:p>
              </w:tc>
            </w:tr>
            <w:tr w:rsidR="00D163DF" w:rsidRPr="004E2B9E" w14:paraId="1C1760E0" w14:textId="77777777" w:rsidTr="00D163DF">
              <w:trPr>
                <w:trHeight w:val="260"/>
              </w:trPr>
              <w:tc>
                <w:tcPr>
                  <w:tcW w:w="1946" w:type="dxa"/>
                </w:tcPr>
                <w:p w14:paraId="5EE65F35" w14:textId="636594DF" w:rsidR="00D163DF" w:rsidRPr="004E2B9E" w:rsidRDefault="00551E92" w:rsidP="00AA074A">
                  <w:pPr>
                    <w:rPr>
                      <w:rFonts w:ascii="Arial" w:hAnsi="Arial" w:cs="Arial"/>
                      <w:sz w:val="20"/>
                    </w:rPr>
                  </w:pPr>
                  <w:ins w:id="1" w:author="Morales, Misael Miguel-Gomez" w:date="2023-07-10T10:13:00Z">
                    <w:r>
                      <w:rPr>
                        <w:rFonts w:ascii="Arial" w:hAnsi="Arial" w:cs="Arial"/>
                        <w:sz w:val="20"/>
                      </w:rPr>
                      <w:t>Misael</w:t>
                    </w:r>
                  </w:ins>
                  <w:del w:id="2" w:author="Morales, Misael Miguel-Gomez" w:date="2023-07-10T10:12:00Z">
                    <w:r w:rsidR="00757507" w:rsidRPr="004E2B9E" w:rsidDel="00551E92">
                      <w:rPr>
                        <w:rFonts w:ascii="Arial" w:hAnsi="Arial" w:cs="Arial"/>
                        <w:sz w:val="20"/>
                      </w:rPr>
                      <w:delText>Qinjun</w:delText>
                    </w:r>
                  </w:del>
                </w:p>
              </w:tc>
              <w:tc>
                <w:tcPr>
                  <w:tcW w:w="1540" w:type="dxa"/>
                </w:tcPr>
                <w:p w14:paraId="46DF5390" w14:textId="04AA9F88" w:rsidR="00D163DF" w:rsidRPr="004E2B9E" w:rsidRDefault="00551E92" w:rsidP="00AA074A">
                  <w:pPr>
                    <w:rPr>
                      <w:rFonts w:ascii="Arial" w:hAnsi="Arial" w:cs="Arial"/>
                      <w:sz w:val="20"/>
                    </w:rPr>
                  </w:pPr>
                  <w:ins w:id="3" w:author="Morales, Misael Miguel-Gomez" w:date="2023-07-10T10:13:00Z">
                    <w:r>
                      <w:rPr>
                        <w:rFonts w:ascii="Arial" w:hAnsi="Arial" w:cs="Arial"/>
                        <w:sz w:val="20"/>
                      </w:rPr>
                      <w:t>M</w:t>
                    </w:r>
                  </w:ins>
                </w:p>
              </w:tc>
              <w:tc>
                <w:tcPr>
                  <w:tcW w:w="2296" w:type="dxa"/>
                </w:tcPr>
                <w:p w14:paraId="009596F4" w14:textId="6818AB66" w:rsidR="00D163DF" w:rsidRPr="004E2B9E" w:rsidRDefault="00757507" w:rsidP="00AA074A">
                  <w:pPr>
                    <w:rPr>
                      <w:rFonts w:ascii="Arial" w:hAnsi="Arial" w:cs="Arial"/>
                      <w:sz w:val="20"/>
                    </w:rPr>
                  </w:pPr>
                  <w:del w:id="4" w:author="Morales, Misael Miguel-Gomez" w:date="2023-07-10T10:12:00Z">
                    <w:r w:rsidRPr="004E2B9E" w:rsidDel="00551E92">
                      <w:rPr>
                        <w:rFonts w:ascii="Arial" w:hAnsi="Arial" w:cs="Arial"/>
                        <w:sz w:val="20"/>
                      </w:rPr>
                      <w:delText>Kang</w:delText>
                    </w:r>
                  </w:del>
                  <w:ins w:id="5" w:author="Morales, Misael Miguel-Gomez" w:date="2023-07-10T10:13:00Z">
                    <w:r w:rsidR="00551E92">
                      <w:rPr>
                        <w:rFonts w:ascii="Arial" w:hAnsi="Arial" w:cs="Arial"/>
                        <w:sz w:val="20"/>
                      </w:rPr>
                      <w:t>Morales</w:t>
                    </w:r>
                  </w:ins>
                </w:p>
              </w:tc>
              <w:tc>
                <w:tcPr>
                  <w:tcW w:w="4203" w:type="dxa"/>
                </w:tcPr>
                <w:p w14:paraId="05CCC7BD" w14:textId="15E5E606" w:rsidR="00D163DF" w:rsidRPr="004E2B9E" w:rsidRDefault="00757507" w:rsidP="00AA074A">
                  <w:pPr>
                    <w:rPr>
                      <w:rFonts w:ascii="Arial" w:hAnsi="Arial" w:cs="Arial"/>
                      <w:sz w:val="20"/>
                    </w:rPr>
                  </w:pPr>
                  <w:del w:id="6" w:author="Morales, Misael Miguel-Gomez" w:date="2023-07-10T10:12:00Z">
                    <w:r w:rsidRPr="004E2B9E" w:rsidDel="00551E92">
                      <w:rPr>
                        <w:rFonts w:ascii="Arial" w:hAnsi="Arial" w:cs="Arial"/>
                        <w:sz w:val="20"/>
                      </w:rPr>
                      <w:delText>Los Alamos National Laboratory</w:delText>
                    </w:r>
                  </w:del>
                  <w:ins w:id="7" w:author="Morales, Misael Miguel-Gomez" w:date="2023-07-10T10:13:00Z">
                    <w:r w:rsidR="00551E92">
                      <w:rPr>
                        <w:rFonts w:ascii="Arial" w:hAnsi="Arial" w:cs="Arial"/>
                        <w:sz w:val="20"/>
                      </w:rPr>
                      <w:t>Los Alamos National Laboratory</w:t>
                    </w:r>
                  </w:ins>
                </w:p>
              </w:tc>
            </w:tr>
            <w:tr w:rsidR="00D163DF" w:rsidRPr="004E2B9E" w14:paraId="32C0A46C" w14:textId="77777777" w:rsidTr="00D163DF">
              <w:trPr>
                <w:trHeight w:val="251"/>
              </w:trPr>
              <w:tc>
                <w:tcPr>
                  <w:tcW w:w="1946" w:type="dxa"/>
                </w:tcPr>
                <w:p w14:paraId="47EC2DBA" w14:textId="4225961C" w:rsidR="00D163DF" w:rsidRPr="004E2B9E" w:rsidRDefault="00551E92" w:rsidP="00AA074A">
                  <w:pPr>
                    <w:rPr>
                      <w:rFonts w:ascii="Arial" w:hAnsi="Arial" w:cs="Arial"/>
                      <w:sz w:val="20"/>
                    </w:rPr>
                  </w:pPr>
                  <w:proofErr w:type="spellStart"/>
                  <w:ins w:id="8" w:author="Morales, Misael Miguel-Gomez" w:date="2023-07-10T10:13:00Z">
                    <w:r>
                      <w:rPr>
                        <w:rFonts w:ascii="Arial" w:hAnsi="Arial" w:cs="Arial"/>
                        <w:sz w:val="20"/>
                      </w:rPr>
                      <w:t>Zhiwei</w:t>
                    </w:r>
                  </w:ins>
                  <w:proofErr w:type="spellEnd"/>
                  <w:del w:id="9" w:author="Morales, Misael Miguel-Gomez" w:date="2023-07-10T10:12:00Z">
                    <w:r w:rsidR="00757507" w:rsidRPr="004E2B9E" w:rsidDel="00551E92">
                      <w:rPr>
                        <w:rFonts w:ascii="Arial" w:hAnsi="Arial" w:cs="Arial"/>
                        <w:sz w:val="20"/>
                      </w:rPr>
                      <w:delText>Rajesh</w:delText>
                    </w:r>
                  </w:del>
                </w:p>
              </w:tc>
              <w:tc>
                <w:tcPr>
                  <w:tcW w:w="1540" w:type="dxa"/>
                </w:tcPr>
                <w:p w14:paraId="4AA30389" w14:textId="0AC31ADA" w:rsidR="00D163DF" w:rsidRPr="004E2B9E" w:rsidRDefault="00757507" w:rsidP="00AA074A">
                  <w:pPr>
                    <w:rPr>
                      <w:rFonts w:ascii="Arial" w:hAnsi="Arial" w:cs="Arial"/>
                      <w:sz w:val="20"/>
                    </w:rPr>
                  </w:pPr>
                  <w:del w:id="10" w:author="Morales, Misael Miguel-Gomez" w:date="2023-07-10T10:12:00Z">
                    <w:r w:rsidRPr="004E2B9E" w:rsidDel="00551E92">
                      <w:rPr>
                        <w:rFonts w:ascii="Arial" w:hAnsi="Arial" w:cs="Arial"/>
                        <w:sz w:val="20"/>
                      </w:rPr>
                      <w:delText>J.</w:delText>
                    </w:r>
                  </w:del>
                </w:p>
              </w:tc>
              <w:tc>
                <w:tcPr>
                  <w:tcW w:w="2296" w:type="dxa"/>
                </w:tcPr>
                <w:p w14:paraId="6ACB8186" w14:textId="74C0C739" w:rsidR="00D163DF" w:rsidRPr="004E2B9E" w:rsidRDefault="00757507" w:rsidP="00AA074A">
                  <w:pPr>
                    <w:rPr>
                      <w:rFonts w:ascii="Arial" w:hAnsi="Arial" w:cs="Arial"/>
                      <w:sz w:val="20"/>
                    </w:rPr>
                  </w:pPr>
                  <w:del w:id="11" w:author="Morales, Misael Miguel-Gomez" w:date="2023-07-10T10:12:00Z">
                    <w:r w:rsidRPr="004E2B9E" w:rsidDel="00551E92">
                      <w:rPr>
                        <w:rFonts w:ascii="Arial" w:hAnsi="Arial" w:cs="Arial"/>
                        <w:sz w:val="20"/>
                      </w:rPr>
                      <w:delText>Pawar</w:delText>
                    </w:r>
                  </w:del>
                  <w:ins w:id="12" w:author="Morales, Misael Miguel-Gomez" w:date="2023-07-10T10:13:00Z">
                    <w:r w:rsidR="00551E92">
                      <w:rPr>
                        <w:rFonts w:ascii="Arial" w:hAnsi="Arial" w:cs="Arial"/>
                        <w:sz w:val="20"/>
                      </w:rPr>
                      <w:t>Ma</w:t>
                    </w:r>
                  </w:ins>
                </w:p>
              </w:tc>
              <w:tc>
                <w:tcPr>
                  <w:tcW w:w="4203" w:type="dxa"/>
                </w:tcPr>
                <w:p w14:paraId="1C34DAF5" w14:textId="4EAB4046" w:rsidR="00D163DF" w:rsidRPr="004E2B9E" w:rsidRDefault="00757507" w:rsidP="00AA074A">
                  <w:pPr>
                    <w:rPr>
                      <w:rFonts w:ascii="Arial" w:hAnsi="Arial" w:cs="Arial"/>
                      <w:sz w:val="20"/>
                    </w:rPr>
                  </w:pPr>
                  <w:del w:id="13" w:author="Morales, Misael Miguel-Gomez" w:date="2023-07-10T10:12:00Z">
                    <w:r w:rsidRPr="004E2B9E" w:rsidDel="00551E92">
                      <w:rPr>
                        <w:rFonts w:ascii="Arial" w:hAnsi="Arial" w:cs="Arial"/>
                        <w:sz w:val="20"/>
                      </w:rPr>
                      <w:delText>Los Alamos National Laboratory</w:delText>
                    </w:r>
                  </w:del>
                  <w:ins w:id="14" w:author="Morales, Misael Miguel-Gomez" w:date="2023-07-10T10:13:00Z">
                    <w:r w:rsidR="00551E92">
                      <w:rPr>
                        <w:rFonts w:ascii="Arial" w:hAnsi="Arial" w:cs="Arial"/>
                        <w:sz w:val="20"/>
                      </w:rPr>
                      <w:t>Los Alamos National Laboratory</w:t>
                    </w:r>
                  </w:ins>
                </w:p>
              </w:tc>
            </w:tr>
            <w:tr w:rsidR="00551E92" w:rsidRPr="004E2B9E" w14:paraId="5D88DAF5" w14:textId="77777777" w:rsidTr="00D163DF">
              <w:trPr>
                <w:trHeight w:val="260"/>
              </w:trPr>
              <w:tc>
                <w:tcPr>
                  <w:tcW w:w="1946" w:type="dxa"/>
                </w:tcPr>
                <w:p w14:paraId="23709EA6" w14:textId="69379437" w:rsidR="00551E92" w:rsidRPr="004E2B9E" w:rsidRDefault="00551E92" w:rsidP="00551E92">
                  <w:pPr>
                    <w:rPr>
                      <w:rFonts w:ascii="Arial" w:hAnsi="Arial" w:cs="Arial"/>
                      <w:sz w:val="20"/>
                    </w:rPr>
                  </w:pPr>
                  <w:proofErr w:type="spellStart"/>
                  <w:ins w:id="15" w:author="Morales, Misael Miguel-Gomez" w:date="2023-07-10T10:12:00Z">
                    <w:r w:rsidRPr="004E2B9E">
                      <w:rPr>
                        <w:rFonts w:ascii="Arial" w:hAnsi="Arial" w:cs="Arial"/>
                        <w:sz w:val="20"/>
                      </w:rPr>
                      <w:t>Qinjun</w:t>
                    </w:r>
                  </w:ins>
                  <w:proofErr w:type="spellEnd"/>
                </w:p>
              </w:tc>
              <w:tc>
                <w:tcPr>
                  <w:tcW w:w="1540" w:type="dxa"/>
                </w:tcPr>
                <w:p w14:paraId="328310DC" w14:textId="77777777" w:rsidR="00551E92" w:rsidRPr="004E2B9E" w:rsidRDefault="00551E92" w:rsidP="00551E92">
                  <w:pPr>
                    <w:rPr>
                      <w:rFonts w:ascii="Arial" w:hAnsi="Arial" w:cs="Arial"/>
                      <w:sz w:val="20"/>
                    </w:rPr>
                  </w:pPr>
                </w:p>
              </w:tc>
              <w:tc>
                <w:tcPr>
                  <w:tcW w:w="2296" w:type="dxa"/>
                </w:tcPr>
                <w:p w14:paraId="692A977E" w14:textId="143DE5DD" w:rsidR="00551E92" w:rsidRPr="004E2B9E" w:rsidRDefault="00551E92" w:rsidP="00551E92">
                  <w:pPr>
                    <w:rPr>
                      <w:rFonts w:ascii="Arial" w:hAnsi="Arial" w:cs="Arial"/>
                      <w:sz w:val="20"/>
                    </w:rPr>
                  </w:pPr>
                  <w:ins w:id="16" w:author="Morales, Misael Miguel-Gomez" w:date="2023-07-10T10:12:00Z">
                    <w:r w:rsidRPr="004E2B9E">
                      <w:rPr>
                        <w:rFonts w:ascii="Arial" w:hAnsi="Arial" w:cs="Arial"/>
                        <w:sz w:val="20"/>
                      </w:rPr>
                      <w:t>Kang</w:t>
                    </w:r>
                  </w:ins>
                </w:p>
              </w:tc>
              <w:tc>
                <w:tcPr>
                  <w:tcW w:w="4203" w:type="dxa"/>
                </w:tcPr>
                <w:p w14:paraId="2202B93B" w14:textId="25A81319" w:rsidR="00551E92" w:rsidRPr="004E2B9E" w:rsidRDefault="00551E92" w:rsidP="00551E92">
                  <w:pPr>
                    <w:rPr>
                      <w:rFonts w:ascii="Arial" w:hAnsi="Arial" w:cs="Arial"/>
                      <w:sz w:val="20"/>
                    </w:rPr>
                  </w:pPr>
                  <w:ins w:id="17" w:author="Morales, Misael Miguel-Gomez" w:date="2023-07-10T10:12:00Z">
                    <w:r w:rsidRPr="004E2B9E">
                      <w:rPr>
                        <w:rFonts w:ascii="Arial" w:hAnsi="Arial" w:cs="Arial"/>
                        <w:sz w:val="20"/>
                      </w:rPr>
                      <w:t>Los Alamos National Laboratory</w:t>
                    </w:r>
                  </w:ins>
                </w:p>
              </w:tc>
            </w:tr>
            <w:tr w:rsidR="00551E92" w:rsidRPr="004E2B9E" w14:paraId="1379F4CF" w14:textId="77777777" w:rsidTr="00D163DF">
              <w:trPr>
                <w:trHeight w:val="260"/>
              </w:trPr>
              <w:tc>
                <w:tcPr>
                  <w:tcW w:w="1946" w:type="dxa"/>
                </w:tcPr>
                <w:p w14:paraId="6644D0A1" w14:textId="3BF16852" w:rsidR="00551E92" w:rsidRPr="004E2B9E" w:rsidRDefault="00551E92" w:rsidP="00551E92">
                  <w:pPr>
                    <w:rPr>
                      <w:rFonts w:ascii="Arial" w:hAnsi="Arial" w:cs="Arial"/>
                      <w:sz w:val="20"/>
                    </w:rPr>
                  </w:pPr>
                  <w:ins w:id="18" w:author="Morales, Misael Miguel-Gomez" w:date="2023-07-10T10:12:00Z">
                    <w:r w:rsidRPr="004E2B9E">
                      <w:rPr>
                        <w:rFonts w:ascii="Arial" w:hAnsi="Arial" w:cs="Arial"/>
                        <w:sz w:val="20"/>
                      </w:rPr>
                      <w:t>Rajesh</w:t>
                    </w:r>
                  </w:ins>
                </w:p>
              </w:tc>
              <w:tc>
                <w:tcPr>
                  <w:tcW w:w="1540" w:type="dxa"/>
                </w:tcPr>
                <w:p w14:paraId="79049257" w14:textId="373BDB25" w:rsidR="00551E92" w:rsidRPr="004E2B9E" w:rsidRDefault="00551E92" w:rsidP="00551E92">
                  <w:pPr>
                    <w:rPr>
                      <w:rFonts w:ascii="Arial" w:hAnsi="Arial" w:cs="Arial"/>
                      <w:sz w:val="20"/>
                    </w:rPr>
                  </w:pPr>
                  <w:ins w:id="19" w:author="Morales, Misael Miguel-Gomez" w:date="2023-07-10T10:12:00Z">
                    <w:r w:rsidRPr="004E2B9E">
                      <w:rPr>
                        <w:rFonts w:ascii="Arial" w:hAnsi="Arial" w:cs="Arial"/>
                        <w:sz w:val="20"/>
                      </w:rPr>
                      <w:t>J.</w:t>
                    </w:r>
                  </w:ins>
                </w:p>
              </w:tc>
              <w:tc>
                <w:tcPr>
                  <w:tcW w:w="2296" w:type="dxa"/>
                </w:tcPr>
                <w:p w14:paraId="3F6F1C5A" w14:textId="0E52ED9D" w:rsidR="00551E92" w:rsidRPr="004E2B9E" w:rsidRDefault="00551E92" w:rsidP="00551E92">
                  <w:pPr>
                    <w:rPr>
                      <w:rFonts w:ascii="Arial" w:hAnsi="Arial" w:cs="Arial"/>
                      <w:sz w:val="20"/>
                    </w:rPr>
                  </w:pPr>
                  <w:proofErr w:type="spellStart"/>
                  <w:ins w:id="20" w:author="Morales, Misael Miguel-Gomez" w:date="2023-07-10T10:12:00Z">
                    <w:r w:rsidRPr="004E2B9E">
                      <w:rPr>
                        <w:rFonts w:ascii="Arial" w:hAnsi="Arial" w:cs="Arial"/>
                        <w:sz w:val="20"/>
                      </w:rPr>
                      <w:t>Pawar</w:t>
                    </w:r>
                  </w:ins>
                  <w:proofErr w:type="spellEnd"/>
                </w:p>
              </w:tc>
              <w:tc>
                <w:tcPr>
                  <w:tcW w:w="4203" w:type="dxa"/>
                </w:tcPr>
                <w:p w14:paraId="249F6F34" w14:textId="1E726B57" w:rsidR="00551E92" w:rsidRPr="004E2B9E" w:rsidRDefault="00551E92" w:rsidP="00551E92">
                  <w:pPr>
                    <w:rPr>
                      <w:rFonts w:ascii="Arial" w:hAnsi="Arial" w:cs="Arial"/>
                      <w:sz w:val="20"/>
                    </w:rPr>
                  </w:pPr>
                  <w:ins w:id="21" w:author="Morales, Misael Miguel-Gomez" w:date="2023-07-10T10:12:00Z">
                    <w:r w:rsidRPr="004E2B9E">
                      <w:rPr>
                        <w:rFonts w:ascii="Arial" w:hAnsi="Arial" w:cs="Arial"/>
                        <w:sz w:val="20"/>
                      </w:rPr>
                      <w:t>Los Alamos National Laboratory</w:t>
                    </w:r>
                  </w:ins>
                </w:p>
              </w:tc>
            </w:tr>
            <w:tr w:rsidR="00551E92" w:rsidRPr="004E2B9E" w14:paraId="4BB96FC6" w14:textId="77777777" w:rsidTr="00D163DF">
              <w:trPr>
                <w:trHeight w:val="260"/>
              </w:trPr>
              <w:tc>
                <w:tcPr>
                  <w:tcW w:w="1946" w:type="dxa"/>
                </w:tcPr>
                <w:p w14:paraId="48B177A6" w14:textId="77777777" w:rsidR="00551E92" w:rsidRPr="004E2B9E" w:rsidRDefault="00551E92" w:rsidP="00551E92">
                  <w:pPr>
                    <w:rPr>
                      <w:rFonts w:ascii="Arial" w:hAnsi="Arial" w:cs="Arial"/>
                      <w:sz w:val="20"/>
                    </w:rPr>
                  </w:pPr>
                </w:p>
              </w:tc>
              <w:tc>
                <w:tcPr>
                  <w:tcW w:w="1540" w:type="dxa"/>
                </w:tcPr>
                <w:p w14:paraId="5B47FBF6" w14:textId="77777777" w:rsidR="00551E92" w:rsidRPr="004E2B9E" w:rsidRDefault="00551E92" w:rsidP="00551E92">
                  <w:pPr>
                    <w:rPr>
                      <w:rFonts w:ascii="Arial" w:hAnsi="Arial" w:cs="Arial"/>
                      <w:sz w:val="20"/>
                    </w:rPr>
                  </w:pPr>
                </w:p>
              </w:tc>
              <w:tc>
                <w:tcPr>
                  <w:tcW w:w="2296" w:type="dxa"/>
                </w:tcPr>
                <w:p w14:paraId="7399F257" w14:textId="77777777" w:rsidR="00551E92" w:rsidRPr="004E2B9E" w:rsidRDefault="00551E92" w:rsidP="00551E92">
                  <w:pPr>
                    <w:rPr>
                      <w:rFonts w:ascii="Arial" w:hAnsi="Arial" w:cs="Arial"/>
                      <w:sz w:val="20"/>
                    </w:rPr>
                  </w:pPr>
                </w:p>
              </w:tc>
              <w:tc>
                <w:tcPr>
                  <w:tcW w:w="4203" w:type="dxa"/>
                </w:tcPr>
                <w:p w14:paraId="73F2FBF9" w14:textId="77777777" w:rsidR="00551E92" w:rsidRPr="004E2B9E" w:rsidRDefault="00551E92" w:rsidP="00551E92">
                  <w:pPr>
                    <w:rPr>
                      <w:rFonts w:ascii="Arial" w:hAnsi="Arial" w:cs="Arial"/>
                      <w:sz w:val="20"/>
                    </w:rPr>
                  </w:pPr>
                </w:p>
              </w:tc>
            </w:tr>
            <w:tr w:rsidR="00551E92" w:rsidRPr="004E2B9E" w14:paraId="71A98F88" w14:textId="77777777" w:rsidTr="00D163DF">
              <w:trPr>
                <w:trHeight w:val="215"/>
              </w:trPr>
              <w:tc>
                <w:tcPr>
                  <w:tcW w:w="1946" w:type="dxa"/>
                </w:tcPr>
                <w:p w14:paraId="2401E38F" w14:textId="77777777" w:rsidR="00551E92" w:rsidRPr="004E2B9E" w:rsidRDefault="00551E92" w:rsidP="00551E92">
                  <w:pPr>
                    <w:rPr>
                      <w:rFonts w:ascii="Arial" w:hAnsi="Arial" w:cs="Arial"/>
                      <w:sz w:val="20"/>
                    </w:rPr>
                  </w:pPr>
                </w:p>
              </w:tc>
              <w:tc>
                <w:tcPr>
                  <w:tcW w:w="1540" w:type="dxa"/>
                </w:tcPr>
                <w:p w14:paraId="7783BC9D" w14:textId="77777777" w:rsidR="00551E92" w:rsidRPr="004E2B9E" w:rsidRDefault="00551E92" w:rsidP="00551E92">
                  <w:pPr>
                    <w:rPr>
                      <w:rFonts w:ascii="Arial" w:hAnsi="Arial" w:cs="Arial"/>
                      <w:sz w:val="20"/>
                    </w:rPr>
                  </w:pPr>
                </w:p>
              </w:tc>
              <w:tc>
                <w:tcPr>
                  <w:tcW w:w="2296" w:type="dxa"/>
                </w:tcPr>
                <w:p w14:paraId="13E7C0CF" w14:textId="77777777" w:rsidR="00551E92" w:rsidRPr="004E2B9E" w:rsidRDefault="00551E92" w:rsidP="00551E92">
                  <w:pPr>
                    <w:rPr>
                      <w:rFonts w:ascii="Arial" w:hAnsi="Arial" w:cs="Arial"/>
                      <w:sz w:val="20"/>
                    </w:rPr>
                  </w:pPr>
                </w:p>
              </w:tc>
              <w:tc>
                <w:tcPr>
                  <w:tcW w:w="4203" w:type="dxa"/>
                </w:tcPr>
                <w:p w14:paraId="3CDC7CB9" w14:textId="77777777" w:rsidR="00551E92" w:rsidRPr="004E2B9E" w:rsidRDefault="00551E92" w:rsidP="00551E92">
                  <w:pPr>
                    <w:rPr>
                      <w:rFonts w:ascii="Arial" w:hAnsi="Arial" w:cs="Arial"/>
                      <w:sz w:val="20"/>
                    </w:rPr>
                  </w:pPr>
                </w:p>
              </w:tc>
            </w:tr>
          </w:tbl>
          <w:p w14:paraId="10F45BCE" w14:textId="77777777" w:rsidR="00796D78" w:rsidRPr="004E2B9E" w:rsidRDefault="00796D78" w:rsidP="00710E4A">
            <w:pPr>
              <w:rPr>
                <w:rFonts w:ascii="Arial" w:hAnsi="Arial" w:cs="Arial"/>
                <w:sz w:val="20"/>
              </w:rPr>
            </w:pPr>
          </w:p>
        </w:tc>
      </w:tr>
      <w:tr w:rsidR="00315A22" w:rsidRPr="004E2B9E" w14:paraId="44854001" w14:textId="77777777" w:rsidTr="00796D78">
        <w:trPr>
          <w:trHeight w:val="1412"/>
        </w:trPr>
        <w:tc>
          <w:tcPr>
            <w:tcW w:w="10188" w:type="dxa"/>
            <w:gridSpan w:val="2"/>
            <w:shd w:val="clear" w:color="auto" w:fill="C6D9F1" w:themeFill="text2" w:themeFillTint="33"/>
            <w:vAlign w:val="center"/>
          </w:tcPr>
          <w:p w14:paraId="0EF0BCBC" w14:textId="77777777" w:rsidR="00315A22" w:rsidRPr="004E2B9E" w:rsidRDefault="002D6395" w:rsidP="00710E4A">
            <w:pPr>
              <w:rPr>
                <w:rFonts w:ascii="Arial" w:hAnsi="Arial" w:cs="Arial"/>
                <w:sz w:val="18"/>
                <w:szCs w:val="18"/>
              </w:rPr>
            </w:pPr>
            <w:r w:rsidRPr="004E2B9E">
              <w:rPr>
                <w:rFonts w:ascii="Arial" w:hAnsi="Arial" w:cs="Arial"/>
                <w:sz w:val="18"/>
                <w:szCs w:val="18"/>
              </w:rPr>
              <w:t xml:space="preserve">This template is provided to give authors a basic shell for preparing your manuscript for submittal to an SPE meeting or event. Styles have been included (Head1, Head2, Para, </w:t>
            </w:r>
            <w:proofErr w:type="spellStart"/>
            <w:r w:rsidRPr="004E2B9E">
              <w:rPr>
                <w:rFonts w:ascii="Arial" w:hAnsi="Arial" w:cs="Arial"/>
                <w:sz w:val="18"/>
                <w:szCs w:val="18"/>
              </w:rPr>
              <w:t>FigC</w:t>
            </w:r>
            <w:r w:rsidR="00796D78" w:rsidRPr="004E2B9E">
              <w:rPr>
                <w:rFonts w:ascii="Arial" w:hAnsi="Arial" w:cs="Arial"/>
                <w:sz w:val="18"/>
                <w:szCs w:val="18"/>
              </w:rPr>
              <w:t>aption</w:t>
            </w:r>
            <w:proofErr w:type="spellEnd"/>
            <w:r w:rsidR="00796D78" w:rsidRPr="004E2B9E">
              <w:rPr>
                <w:rFonts w:ascii="Arial" w:hAnsi="Arial" w:cs="Arial"/>
                <w:sz w:val="18"/>
                <w:szCs w:val="18"/>
              </w:rPr>
              <w:t xml:space="preserve">, </w:t>
            </w:r>
            <w:r w:rsidR="00592612" w:rsidRPr="004E2B9E">
              <w:rPr>
                <w:rFonts w:ascii="Arial" w:hAnsi="Arial" w:cs="Arial"/>
                <w:sz w:val="18"/>
                <w:szCs w:val="18"/>
              </w:rPr>
              <w:t>etc.</w:t>
            </w:r>
            <w:r w:rsidR="00796D78" w:rsidRPr="004E2B9E">
              <w:rPr>
                <w:rFonts w:ascii="Arial" w:hAnsi="Arial" w:cs="Arial"/>
                <w:sz w:val="18"/>
                <w:szCs w:val="18"/>
              </w:rPr>
              <w:t>) to give you an</w:t>
            </w:r>
            <w:r w:rsidRPr="004E2B9E">
              <w:rPr>
                <w:rFonts w:ascii="Arial" w:hAnsi="Arial" w:cs="Arial"/>
                <w:sz w:val="18"/>
                <w:szCs w:val="18"/>
              </w:rPr>
              <w:t xml:space="preserve"> idea of how your finalized paper will look before it is published by SPE. All manuscripts submitted to SPE will be extracted from this template and tagged into an XML </w:t>
            </w:r>
            <w:r w:rsidR="000D343E" w:rsidRPr="004E2B9E">
              <w:rPr>
                <w:rFonts w:ascii="Arial" w:hAnsi="Arial" w:cs="Arial"/>
                <w:sz w:val="18"/>
                <w:szCs w:val="18"/>
              </w:rPr>
              <w:t>format;</w:t>
            </w:r>
            <w:r w:rsidR="00CD4459" w:rsidRPr="004E2B9E">
              <w:rPr>
                <w:rFonts w:ascii="Arial" w:hAnsi="Arial" w:cs="Arial"/>
                <w:sz w:val="18"/>
                <w:szCs w:val="18"/>
              </w:rPr>
              <w:t xml:space="preserve"> SPE’s standardized styles and fonts will be used when laying out the final manuscript. Links will be added to your manuscript for </w:t>
            </w:r>
            <w:r w:rsidR="000D343E" w:rsidRPr="004E2B9E">
              <w:rPr>
                <w:rFonts w:ascii="Arial" w:hAnsi="Arial" w:cs="Arial"/>
                <w:sz w:val="18"/>
                <w:szCs w:val="18"/>
              </w:rPr>
              <w:t>references</w:t>
            </w:r>
            <w:r w:rsidR="00CD4459" w:rsidRPr="004E2B9E">
              <w:rPr>
                <w:rFonts w:ascii="Arial" w:hAnsi="Arial" w:cs="Arial"/>
                <w:sz w:val="18"/>
                <w:szCs w:val="18"/>
              </w:rPr>
              <w:t xml:space="preserve">, tables, and equations. Figures and tables should be placed directly after the first </w:t>
            </w:r>
            <w:r w:rsidR="000D343E" w:rsidRPr="004E2B9E">
              <w:rPr>
                <w:rFonts w:ascii="Arial" w:hAnsi="Arial" w:cs="Arial"/>
                <w:sz w:val="18"/>
                <w:szCs w:val="18"/>
              </w:rPr>
              <w:t>paragraph</w:t>
            </w:r>
            <w:r w:rsidR="00CD4459" w:rsidRPr="004E2B9E">
              <w:rPr>
                <w:rFonts w:ascii="Arial" w:hAnsi="Arial" w:cs="Arial"/>
                <w:sz w:val="18"/>
                <w:szCs w:val="18"/>
              </w:rPr>
              <w:t xml:space="preserve"> they are mentioned in. The technical content of your paper WILL NOT be changed.</w:t>
            </w:r>
            <w:r w:rsidR="000D343E" w:rsidRPr="004E2B9E">
              <w:rPr>
                <w:rFonts w:ascii="Arial" w:hAnsi="Arial" w:cs="Arial"/>
                <w:sz w:val="18"/>
                <w:szCs w:val="18"/>
              </w:rPr>
              <w:t xml:space="preserve"> Please start your manuscript below.</w:t>
            </w:r>
          </w:p>
        </w:tc>
      </w:tr>
    </w:tbl>
    <w:p w14:paraId="46F539AF" w14:textId="77777777" w:rsidR="00315A22" w:rsidRPr="004E2B9E" w:rsidRDefault="00315A22" w:rsidP="008D047D">
      <w:pPr>
        <w:pStyle w:val="Head1"/>
        <w:outlineLvl w:val="0"/>
      </w:pPr>
    </w:p>
    <w:p w14:paraId="48B2C7D0" w14:textId="77777777" w:rsidR="004443B4" w:rsidRPr="004E2B9E" w:rsidRDefault="007C037A" w:rsidP="008D047D">
      <w:pPr>
        <w:pStyle w:val="Head1"/>
        <w:outlineLvl w:val="0"/>
      </w:pPr>
      <w:r w:rsidRPr="004E2B9E">
        <w:t>Abstract</w:t>
      </w:r>
    </w:p>
    <w:p w14:paraId="525C25D0" w14:textId="77777777" w:rsidR="00822EA9" w:rsidRPr="004E2B9E" w:rsidRDefault="00BA4F4C" w:rsidP="00384E73">
      <w:pPr>
        <w:pStyle w:val="para1"/>
        <w:ind w:firstLine="0"/>
      </w:pPr>
      <w:r w:rsidRPr="004E2B9E">
        <w:t xml:space="preserve">    </w:t>
      </w:r>
    </w:p>
    <w:p w14:paraId="489D7431" w14:textId="4F4FD4A0" w:rsidR="00884FAC" w:rsidRPr="004E2B9E" w:rsidRDefault="00822EA9" w:rsidP="00384E73">
      <w:pPr>
        <w:pStyle w:val="para1"/>
        <w:ind w:firstLine="0"/>
      </w:pPr>
      <w:r w:rsidRPr="004E2B9E">
        <w:t xml:space="preserve">    </w:t>
      </w:r>
      <w:r w:rsidR="00B8518C">
        <w:t>U</w:t>
      </w:r>
      <w:r w:rsidR="00884FAC" w:rsidRPr="004E2B9E">
        <w:t>ncertainty</w:t>
      </w:r>
      <w:r w:rsidR="00B8518C">
        <w:t xml:space="preserve"> in geologic formation</w:t>
      </w:r>
      <w:r w:rsidR="00884FAC" w:rsidRPr="004E2B9E">
        <w:t xml:space="preserve"> usually lead</w:t>
      </w:r>
      <w:r w:rsidR="00B8518C">
        <w:t>s</w:t>
      </w:r>
      <w:r w:rsidR="00884FAC" w:rsidRPr="004E2B9E">
        <w:t xml:space="preserve"> to large uncertainty in the predictions of risk-related system properties and/or risk metrics (e.g., </w:t>
      </w:r>
      <w:r w:rsidR="00EA4AF8" w:rsidRPr="004E2B9E">
        <w:t>CO</w:t>
      </w:r>
      <w:r w:rsidR="00EA4AF8" w:rsidRPr="004E2B9E">
        <w:rPr>
          <w:vertAlign w:val="subscript"/>
        </w:rPr>
        <w:t>2</w:t>
      </w:r>
      <w:r w:rsidR="00884FAC" w:rsidRPr="004E2B9E">
        <w:rPr>
          <w:vertAlign w:val="subscript"/>
        </w:rPr>
        <w:t xml:space="preserve"> </w:t>
      </w:r>
      <w:r w:rsidR="00884FAC" w:rsidRPr="004E2B9E">
        <w:t xml:space="preserve">plumes and </w:t>
      </w:r>
      <w:r w:rsidR="00EA4AF8" w:rsidRPr="004E2B9E">
        <w:t>CO</w:t>
      </w:r>
      <w:r w:rsidR="00EA4AF8" w:rsidRPr="004E2B9E">
        <w:rPr>
          <w:vertAlign w:val="subscript"/>
        </w:rPr>
        <w:t>2</w:t>
      </w:r>
      <w:r w:rsidR="00884FAC" w:rsidRPr="004E2B9E">
        <w:t xml:space="preserve">/brine leakage rates) at a geologic </w:t>
      </w:r>
      <w:r w:rsidR="00EA4AF8" w:rsidRPr="004E2B9E">
        <w:t>CO</w:t>
      </w:r>
      <w:r w:rsidR="00EA4AF8" w:rsidRPr="004E2B9E">
        <w:rPr>
          <w:vertAlign w:val="subscript"/>
        </w:rPr>
        <w:t>2</w:t>
      </w:r>
      <w:r w:rsidR="00884FAC" w:rsidRPr="004E2B9E">
        <w:t xml:space="preserve"> storage site. Different type of data, e.g., point measurements from monitoring wells and spatial data from 4D seismic surveys, can be leveraged or assimilated to reduce the risk predictions. In this work, we develop a novel framework for spatial data assimilation and risk forecasting. Under the U.S. Department of Energy’s National Risk Assessment Partnership (NRAP), we have developed a framework using an ensemble-based data assimilation approach called ES-MDA-GEO for spatial data assimilation and forecasting. In particular, we took </w:t>
      </w:r>
      <w:r w:rsidR="00EA4AF8" w:rsidRPr="004E2B9E">
        <w:t>CO</w:t>
      </w:r>
      <w:r w:rsidR="00EA4AF8" w:rsidRPr="004E2B9E">
        <w:rPr>
          <w:vertAlign w:val="subscript"/>
        </w:rPr>
        <w:t>2</w:t>
      </w:r>
      <w:r w:rsidR="00884FAC" w:rsidRPr="004E2B9E">
        <w:t xml:space="preserve"> saturation maps (can be interpreted from 4D seismic surveys) as inputs for spatial data assimilation. Three seismic surveys at years 1, 3 and 5 were considered in this study. Accordingly, three saturation maps were generated for data assimilation. The impact of level of data noise was also investigated in this work.</w:t>
      </w:r>
      <w:r w:rsidR="00A651E4" w:rsidRPr="004E2B9E">
        <w:t xml:space="preserve"> </w:t>
      </w:r>
      <w:r w:rsidR="00884FAC" w:rsidRPr="004E2B9E">
        <w:t xml:space="preserve">Our results show increased similarity between the updated reservoir models and the “ground-truth” model with the increased number of seismic surveys. Predictive accuracy in </w:t>
      </w:r>
      <w:r w:rsidR="00EA4AF8" w:rsidRPr="004E2B9E">
        <w:t>CO</w:t>
      </w:r>
      <w:r w:rsidR="00EA4AF8" w:rsidRPr="004E2B9E">
        <w:rPr>
          <w:vertAlign w:val="subscript"/>
        </w:rPr>
        <w:t>2</w:t>
      </w:r>
      <w:r w:rsidR="00884FAC" w:rsidRPr="004E2B9E">
        <w:t xml:space="preserve"> saturation plume increases with the increased number of seismic surveys as well. We also observed that with the increase of the level of data noise</w:t>
      </w:r>
      <w:r w:rsidR="003B61CF" w:rsidRPr="004E2B9E">
        <w:t xml:space="preserve"> from 1% to 10%</w:t>
      </w:r>
      <w:r w:rsidR="00884FAC" w:rsidRPr="004E2B9E">
        <w:t xml:space="preserve">, the difference between the updated models and the ground truth </w:t>
      </w:r>
      <w:r w:rsidR="003B61CF" w:rsidRPr="004E2B9E">
        <w:t xml:space="preserve">does not </w:t>
      </w:r>
      <w:r w:rsidR="00884FAC" w:rsidRPr="004E2B9E">
        <w:t>increase</w:t>
      </w:r>
      <w:r w:rsidR="003B61CF" w:rsidRPr="004E2B9E">
        <w:t xml:space="preserve"> significantly</w:t>
      </w:r>
      <w:r w:rsidR="00884FAC" w:rsidRPr="004E2B9E">
        <w:t xml:space="preserve">. Similar observation was made for the prediction of </w:t>
      </w:r>
      <w:r w:rsidR="00EA4AF8" w:rsidRPr="004E2B9E">
        <w:t>CO</w:t>
      </w:r>
      <w:r w:rsidR="00EA4AF8" w:rsidRPr="004E2B9E">
        <w:rPr>
          <w:vertAlign w:val="subscript"/>
        </w:rPr>
        <w:t>2</w:t>
      </w:r>
      <w:r w:rsidR="00884FAC" w:rsidRPr="004E2B9E">
        <w:t xml:space="preserve"> plume distribution at the end of post </w:t>
      </w:r>
      <w:r w:rsidR="00EA4AF8" w:rsidRPr="004E2B9E">
        <w:t>CO</w:t>
      </w:r>
      <w:r w:rsidR="00EA4AF8" w:rsidRPr="004E2B9E">
        <w:rPr>
          <w:vertAlign w:val="subscript"/>
        </w:rPr>
        <w:t>2</w:t>
      </w:r>
      <w:r w:rsidR="00884FAC" w:rsidRPr="004E2B9E">
        <w:t xml:space="preserve"> injection period by increasing the data noise. </w:t>
      </w:r>
      <w:r w:rsidR="00A94FE6" w:rsidRPr="004E2B9E">
        <w:t xml:space="preserve">Our study results also indicate that comparatively </w:t>
      </w:r>
      <w:r w:rsidR="00884FAC" w:rsidRPr="004E2B9E">
        <w:t xml:space="preserve">spatial data </w:t>
      </w:r>
      <w:r w:rsidR="00A94FE6" w:rsidRPr="004E2B9E">
        <w:t>carry more</w:t>
      </w:r>
      <w:r w:rsidR="00884FAC" w:rsidRPr="004E2B9E">
        <w:t xml:space="preserve"> value than point measurements from monitoring wells to reduce the uncertainty in the risk predictions.</w:t>
      </w:r>
    </w:p>
    <w:p w14:paraId="7A21B28E" w14:textId="77777777" w:rsidR="00A651E4" w:rsidRPr="004E2B9E" w:rsidRDefault="00A651E4" w:rsidP="00884FAC">
      <w:pPr>
        <w:pStyle w:val="para1"/>
        <w:ind w:firstLine="0"/>
      </w:pPr>
    </w:p>
    <w:p w14:paraId="202FE252" w14:textId="7E98ED3A" w:rsidR="00A651E4" w:rsidRPr="004E2B9E" w:rsidRDefault="00A651E4" w:rsidP="00A651E4">
      <w:pPr>
        <w:pStyle w:val="Head1"/>
        <w:outlineLvl w:val="0"/>
      </w:pPr>
      <w:r w:rsidRPr="004E2B9E">
        <w:t>Introduction</w:t>
      </w:r>
    </w:p>
    <w:p w14:paraId="74F32DEF" w14:textId="2EB483BF" w:rsidR="00822EA9" w:rsidRPr="004E2B9E" w:rsidRDefault="00822EA9" w:rsidP="00A651E4">
      <w:pPr>
        <w:pStyle w:val="para1"/>
        <w:ind w:firstLine="0"/>
      </w:pPr>
    </w:p>
    <w:p w14:paraId="5DFB1045" w14:textId="47BBB7E1" w:rsidR="008C33AA" w:rsidRPr="004E2B9E" w:rsidRDefault="00822EA9" w:rsidP="00A651E4">
      <w:pPr>
        <w:pStyle w:val="para1"/>
        <w:ind w:firstLine="0"/>
      </w:pPr>
      <w:r w:rsidRPr="004E2B9E">
        <w:t xml:space="preserve">    </w:t>
      </w:r>
      <w:r w:rsidR="00E25F1F" w:rsidRPr="004E2B9E">
        <w:t xml:space="preserve">Data assimilation is also called history matching or inverse modeling in different communities. It has been widely applied to assimilate history data to calibrate model for predictions in petroleum industry, weather forecast, </w:t>
      </w:r>
      <w:r w:rsidR="00625A32" w:rsidRPr="004E2B9E">
        <w:t xml:space="preserve">and </w:t>
      </w:r>
      <w:r w:rsidR="00E25F1F" w:rsidRPr="004E2B9E">
        <w:t>hydrology community</w:t>
      </w:r>
      <w:r w:rsidR="00625A32" w:rsidRPr="004E2B9E">
        <w:t xml:space="preserve"> </w:t>
      </w:r>
      <w:r w:rsidR="00E25F1F" w:rsidRPr="004E2B9E">
        <w:t>(</w:t>
      </w:r>
      <w:r w:rsidR="00625A32" w:rsidRPr="004E2B9E">
        <w:t xml:space="preserve">Oliver et al, 2008; </w:t>
      </w:r>
      <w:r w:rsidR="00677300" w:rsidRPr="004E2B9E">
        <w:t xml:space="preserve">Pu and </w:t>
      </w:r>
      <w:proofErr w:type="spellStart"/>
      <w:r w:rsidR="00677300" w:rsidRPr="004E2B9E">
        <w:t>Kalnay</w:t>
      </w:r>
      <w:proofErr w:type="spellEnd"/>
      <w:r w:rsidR="00677300" w:rsidRPr="004E2B9E">
        <w:t>, 2019</w:t>
      </w:r>
      <w:r w:rsidR="00686253" w:rsidRPr="004E2B9E">
        <w:t xml:space="preserve">; </w:t>
      </w:r>
      <w:proofErr w:type="spellStart"/>
      <w:r w:rsidR="00686253" w:rsidRPr="004E2B9E">
        <w:t>Ghorbanidehno</w:t>
      </w:r>
      <w:proofErr w:type="spellEnd"/>
      <w:r w:rsidR="00686253" w:rsidRPr="004E2B9E">
        <w:t>, et al., 2020</w:t>
      </w:r>
      <w:r w:rsidR="00E25F1F" w:rsidRPr="004E2B9E">
        <w:t>)</w:t>
      </w:r>
      <w:ins w:id="22" w:author="Morales, Misael Miguel-Gomez" w:date="2023-07-10T12:15:00Z">
        <w:r w:rsidR="00A90F46">
          <w:t xml:space="preserve">, and has been used extensively in 4D seismic modeling and inversion (Luo et al, </w:t>
        </w:r>
      </w:ins>
      <w:ins w:id="23" w:author="Morales, Misael Miguel-Gomez" w:date="2023-07-10T12:16:00Z">
        <w:r w:rsidR="00A90F46">
          <w:t xml:space="preserve">2016, </w:t>
        </w:r>
      </w:ins>
      <w:ins w:id="24" w:author="Morales, Misael Miguel-Gomez" w:date="2023-07-10T12:15:00Z">
        <w:r w:rsidR="00A90F46">
          <w:t xml:space="preserve">2020; </w:t>
        </w:r>
      </w:ins>
      <w:ins w:id="25" w:author="Morales, Misael Miguel-Gomez" w:date="2023-07-10T12:16:00Z">
        <w:r w:rsidR="00A90F46">
          <w:t>Oliver, 2022</w:t>
        </w:r>
      </w:ins>
      <w:ins w:id="26" w:author="Morales, Misael Miguel-Gomez" w:date="2023-07-10T12:15:00Z">
        <w:r w:rsidR="00A90F46">
          <w:t>)</w:t>
        </w:r>
      </w:ins>
      <w:r w:rsidR="00E25F1F" w:rsidRPr="004E2B9E">
        <w:t xml:space="preserve">. </w:t>
      </w:r>
      <w:r w:rsidR="008C33AA" w:rsidRPr="004E2B9E">
        <w:t xml:space="preserve">Data assimilation </w:t>
      </w:r>
      <w:r w:rsidR="00A94FE6" w:rsidRPr="004E2B9E">
        <w:t>is also increasingly applied</w:t>
      </w:r>
      <w:r w:rsidR="00E25F1F" w:rsidRPr="004E2B9E">
        <w:t xml:space="preserve"> </w:t>
      </w:r>
      <w:r w:rsidR="008C33AA" w:rsidRPr="004E2B9E">
        <w:t xml:space="preserve">in geologic </w:t>
      </w:r>
      <w:r w:rsidR="00EA4AF8" w:rsidRPr="004E2B9E">
        <w:t>CO</w:t>
      </w:r>
      <w:r w:rsidR="00EA4AF8" w:rsidRPr="004E2B9E">
        <w:rPr>
          <w:vertAlign w:val="subscript"/>
        </w:rPr>
        <w:t>2</w:t>
      </w:r>
      <w:r w:rsidR="008C33AA" w:rsidRPr="004E2B9E">
        <w:t xml:space="preserve"> sequestration </w:t>
      </w:r>
      <w:r w:rsidR="00C875BD" w:rsidRPr="004E2B9E">
        <w:t xml:space="preserve">(GCS) </w:t>
      </w:r>
      <w:r w:rsidR="008C33AA" w:rsidRPr="004E2B9E">
        <w:t xml:space="preserve">community to calibrate the uncertain reservoir parameters (e.g., permeability and porosity) and reduce the </w:t>
      </w:r>
      <w:r w:rsidR="008C33AA" w:rsidRPr="004E2B9E">
        <w:lastRenderedPageBreak/>
        <w:t xml:space="preserve">uncertainty in predictions (e.g., </w:t>
      </w:r>
      <w:r w:rsidR="00EA4AF8" w:rsidRPr="004E2B9E">
        <w:t>CO</w:t>
      </w:r>
      <w:r w:rsidR="00EA4AF8" w:rsidRPr="004E2B9E">
        <w:rPr>
          <w:vertAlign w:val="subscript"/>
        </w:rPr>
        <w:t>2</w:t>
      </w:r>
      <w:r w:rsidR="008C33AA" w:rsidRPr="004E2B9E">
        <w:t xml:space="preserve"> plume and </w:t>
      </w:r>
      <w:r w:rsidR="00EA4AF8" w:rsidRPr="004E2B9E">
        <w:t>CO</w:t>
      </w:r>
      <w:r w:rsidR="00EA4AF8" w:rsidRPr="004E2B9E">
        <w:rPr>
          <w:vertAlign w:val="subscript"/>
        </w:rPr>
        <w:t>2</w:t>
      </w:r>
      <w:r w:rsidR="008C33AA" w:rsidRPr="004E2B9E">
        <w:t>/brine leakage risk)</w:t>
      </w:r>
      <w:ins w:id="27" w:author="Morales, Misael Miguel-Gomez" w:date="2023-07-10T13:13:00Z">
        <w:r w:rsidR="007F1CD6">
          <w:t xml:space="preserve"> (</w:t>
        </w:r>
      </w:ins>
      <w:ins w:id="28" w:author="Morales, Misael Miguel-Gomez" w:date="2023-07-10T13:14:00Z">
        <w:r w:rsidR="007F1CD6">
          <w:t>Li et al, 2015)</w:t>
        </w:r>
      </w:ins>
      <w:r w:rsidR="008C33AA" w:rsidRPr="004E2B9E">
        <w:t xml:space="preserve">. </w:t>
      </w:r>
      <w:r w:rsidR="003538A9" w:rsidRPr="004E2B9E">
        <w:t xml:space="preserve">Some of the most relevant and recent research work </w:t>
      </w:r>
      <w:r w:rsidR="00AB7337" w:rsidRPr="004E2B9E">
        <w:t xml:space="preserve">is </w:t>
      </w:r>
      <w:r w:rsidR="003538A9" w:rsidRPr="004E2B9E">
        <w:t xml:space="preserve">introduced below. </w:t>
      </w:r>
      <w:r w:rsidR="00A94FE6" w:rsidRPr="004E2B9E">
        <w:t>In general, GCS community deals with higher levels of uncertainty compared to petroleum industry given the lack of appropriate characterization data or financial incentives to collect it.</w:t>
      </w:r>
    </w:p>
    <w:p w14:paraId="5FF453B9" w14:textId="5D02991D" w:rsidR="00C3675C" w:rsidRPr="004E2B9E" w:rsidRDefault="008C33AA" w:rsidP="00A651E4">
      <w:pPr>
        <w:pStyle w:val="para1"/>
        <w:ind w:firstLine="0"/>
      </w:pPr>
      <w:r w:rsidRPr="004E2B9E">
        <w:t xml:space="preserve">    </w:t>
      </w:r>
      <w:r w:rsidR="00C3675C" w:rsidRPr="004E2B9E">
        <w:t xml:space="preserve">Under the context of </w:t>
      </w:r>
      <w:r w:rsidR="00C875BD" w:rsidRPr="004E2B9E">
        <w:t xml:space="preserve">U.S. DOE’s </w:t>
      </w:r>
      <w:r w:rsidR="00C3675C" w:rsidRPr="004E2B9E">
        <w:t xml:space="preserve">National Risk Assessment Partnership (NRAP), </w:t>
      </w:r>
      <w:r w:rsidR="00091908" w:rsidRPr="004E2B9E">
        <w:t>Chen et al. (2020)</w:t>
      </w:r>
      <w:r w:rsidR="007A229B" w:rsidRPr="004E2B9E">
        <w:t xml:space="preserve"> </w:t>
      </w:r>
      <w:r w:rsidR="00B8518C">
        <w:t>revealed</w:t>
      </w:r>
      <w:r w:rsidR="00091908" w:rsidRPr="004E2B9E">
        <w:t xml:space="preserve"> how uncertainty in predicted risks can be reduced by performing monitoring data assimilation. </w:t>
      </w:r>
      <w:r w:rsidR="00C3675C" w:rsidRPr="004E2B9E">
        <w:t>They</w:t>
      </w:r>
      <w:r w:rsidR="00091908" w:rsidRPr="004E2B9E">
        <w:t xml:space="preserve"> developed a workflow based on</w:t>
      </w:r>
      <w:ins w:id="29" w:author="Morales, Misael Miguel-Gomez" w:date="2023-07-10T12:38:00Z">
        <w:r w:rsidR="00387176">
          <w:t xml:space="preserve"> the ensemble smoother with multiple data assimilation</w:t>
        </w:r>
      </w:ins>
      <w:ins w:id="30" w:author="Morales, Misael Miguel-Gomez" w:date="2023-07-10T12:40:00Z">
        <w:r w:rsidR="00387176">
          <w:t xml:space="preserve"> with geometric </w:t>
        </w:r>
      </w:ins>
      <w:ins w:id="31" w:author="Morales, Misael Miguel-Gomez" w:date="2023-07-10T12:41:00Z">
        <w:r w:rsidR="00387176">
          <w:t>inflation factors</w:t>
        </w:r>
      </w:ins>
      <w:r w:rsidR="00091908" w:rsidRPr="004E2B9E">
        <w:t xml:space="preserve"> </w:t>
      </w:r>
      <w:ins w:id="32" w:author="Morales, Misael Miguel-Gomez" w:date="2023-07-10T12:41:00Z">
        <w:r w:rsidR="00387176">
          <w:t>(</w:t>
        </w:r>
      </w:ins>
      <w:r w:rsidR="00091908" w:rsidRPr="004E2B9E">
        <w:t>ES-MDA-GEO</w:t>
      </w:r>
      <w:ins w:id="33" w:author="Morales, Misael Miguel-Gomez" w:date="2023-07-10T12:41:00Z">
        <w:r w:rsidR="00387176">
          <w:t>)</w:t>
        </w:r>
      </w:ins>
      <w:r w:rsidR="00091908" w:rsidRPr="004E2B9E">
        <w:t xml:space="preserve"> </w:t>
      </w:r>
      <w:del w:id="34" w:author="Morales, Misael Miguel-Gomez" w:date="2023-07-10T13:21:00Z">
        <w:r w:rsidR="004C0693" w:rsidRPr="004E2B9E" w:rsidDel="007F1CD6">
          <w:delText xml:space="preserve">(the most advanced version of ES-MDA) </w:delText>
        </w:r>
        <w:r w:rsidR="00091908" w:rsidRPr="004E2B9E" w:rsidDel="007F1CD6">
          <w:delText xml:space="preserve">data assimilation </w:delText>
        </w:r>
      </w:del>
      <w:r w:rsidR="00091908" w:rsidRPr="004E2B9E">
        <w:t xml:space="preserve">algorithm </w:t>
      </w:r>
      <w:r w:rsidR="00557B91" w:rsidRPr="004E2B9E">
        <w:t>(</w:t>
      </w:r>
      <w:proofErr w:type="spellStart"/>
      <w:r w:rsidR="004C0693" w:rsidRPr="004E2B9E">
        <w:t>Emerick</w:t>
      </w:r>
      <w:proofErr w:type="spellEnd"/>
      <w:r w:rsidR="004C0693" w:rsidRPr="004E2B9E">
        <w:t xml:space="preserve"> and Reynolds, 2013; Rafiee and Reynolds, 2017</w:t>
      </w:r>
      <w:r w:rsidR="00557B91" w:rsidRPr="004E2B9E">
        <w:t xml:space="preserve">) </w:t>
      </w:r>
      <w:r w:rsidR="00091908" w:rsidRPr="004E2B9E">
        <w:t xml:space="preserve">to assimilate the monitoring data into reservoir models and </w:t>
      </w:r>
      <w:r w:rsidR="00EA4AF8" w:rsidRPr="004E2B9E">
        <w:t xml:space="preserve">to </w:t>
      </w:r>
      <w:r w:rsidR="00765992" w:rsidRPr="004E2B9E">
        <w:t xml:space="preserve">calibrate models. The updated models </w:t>
      </w:r>
      <w:r w:rsidR="00A94FE6" w:rsidRPr="004E2B9E">
        <w:t>we</w:t>
      </w:r>
      <w:r w:rsidR="00765992" w:rsidRPr="004E2B9E">
        <w:t xml:space="preserve">re used to predict future risks and reduction in their uncertainties. The effectiveness of this proposed workflow for monitoring data assimilation </w:t>
      </w:r>
      <w:r w:rsidR="00A94FE6" w:rsidRPr="004E2B9E">
        <w:t>was</w:t>
      </w:r>
      <w:r w:rsidR="00765992" w:rsidRPr="004E2B9E">
        <w:t xml:space="preserve"> demonstrated with multiple examples</w:t>
      </w:r>
      <w:r w:rsidR="00C875BD" w:rsidRPr="004E2B9E">
        <w:t xml:space="preserve"> including a field scale hypothetical case on Rock Springs Uplift storage site in Wyoming, USA. Thereafter, Chen et al. (2022</w:t>
      </w:r>
      <w:ins w:id="35" w:author="Morales, Misael Miguel-Gomez" w:date="2023-07-10T12:35:00Z">
        <w:r w:rsidR="00387176">
          <w:t>a</w:t>
        </w:r>
      </w:ins>
      <w:r w:rsidR="00C875BD" w:rsidRPr="004E2B9E">
        <w:t>)</w:t>
      </w:r>
      <w:r w:rsidR="00765992" w:rsidRPr="004E2B9E">
        <w:t xml:space="preserve"> </w:t>
      </w:r>
      <w:r w:rsidR="00C875BD" w:rsidRPr="004E2B9E">
        <w:t xml:space="preserve">developed a novel </w:t>
      </w:r>
      <w:r w:rsidR="00171D6B">
        <w:t>framework</w:t>
      </w:r>
      <w:r w:rsidR="00C875BD" w:rsidRPr="004E2B9E">
        <w:t xml:space="preserve"> based on </w:t>
      </w:r>
      <w:r w:rsidR="00171D6B">
        <w:t xml:space="preserve">iterative </w:t>
      </w:r>
      <w:r w:rsidR="00C875BD" w:rsidRPr="004E2B9E">
        <w:t xml:space="preserve">risk assessment using data assimilation to effectively </w:t>
      </w:r>
      <w:r w:rsidR="00171D6B">
        <w:t>quantify the uncertainty reduction</w:t>
      </w:r>
      <w:r w:rsidR="00C875BD" w:rsidRPr="004E2B9E">
        <w:t xml:space="preserve"> in the predicted risk</w:t>
      </w:r>
      <w:r w:rsidR="00171D6B">
        <w:t xml:space="preserve"> quantities</w:t>
      </w:r>
      <w:r w:rsidR="00C875BD" w:rsidRPr="004E2B9E">
        <w:t xml:space="preserve">. </w:t>
      </w:r>
      <w:r w:rsidR="0015199D">
        <w:t>Their findings indicated that the application of ES-MDA-GEO based data assimilation in conjunction with the NRAP's Open-Source Integrated Assessment Model (NRAP-Open-IAM) was effective in reducing uncertainty in risk-related predictions for GCS.</w:t>
      </w:r>
    </w:p>
    <w:p w14:paraId="734E50A1" w14:textId="1B75EE89" w:rsidR="00C875BD" w:rsidRPr="004E2B9E" w:rsidRDefault="00C875BD" w:rsidP="00A651E4">
      <w:pPr>
        <w:pStyle w:val="para1"/>
        <w:ind w:firstLine="0"/>
      </w:pPr>
      <w:r w:rsidRPr="004E2B9E">
        <w:t xml:space="preserve">    </w:t>
      </w:r>
      <w:r w:rsidR="003538A9" w:rsidRPr="004E2B9E">
        <w:t>Later</w:t>
      </w:r>
      <w:r w:rsidR="00B95491" w:rsidRPr="004E2B9E">
        <w:t xml:space="preserve">, researchers from U.S. DOE’s SMART Initiative developed machine learning accelerated data assimilation approach for history matching and uncertainty quantification in </w:t>
      </w:r>
      <w:r w:rsidR="00EA4AF8" w:rsidRPr="004E2B9E">
        <w:t>CO</w:t>
      </w:r>
      <w:r w:rsidR="00EA4AF8" w:rsidRPr="004E2B9E">
        <w:rPr>
          <w:vertAlign w:val="subscript"/>
        </w:rPr>
        <w:t>2</w:t>
      </w:r>
      <w:r w:rsidR="00B95491" w:rsidRPr="004E2B9E">
        <w:t xml:space="preserve"> sequestration. Tang et al. (2021) leveraged physic</w:t>
      </w:r>
      <w:r w:rsidR="0045726C">
        <w:t>s in</w:t>
      </w:r>
      <w:r w:rsidR="00B95491" w:rsidRPr="004E2B9E">
        <w:t xml:space="preserve"> porous </w:t>
      </w:r>
      <w:r w:rsidR="00A94FE6" w:rsidRPr="004E2B9E">
        <w:t xml:space="preserve">media </w:t>
      </w:r>
      <w:r w:rsidR="00B95491" w:rsidRPr="004E2B9E">
        <w:t xml:space="preserve">flow behavior </w:t>
      </w:r>
      <w:r w:rsidR="00EA4AF8" w:rsidRPr="004E2B9E">
        <w:t xml:space="preserve">and </w:t>
      </w:r>
      <w:r w:rsidR="0045726C">
        <w:t>machine</w:t>
      </w:r>
      <w:r w:rsidR="00B95491" w:rsidRPr="004E2B9E">
        <w:t xml:space="preserve"> learning technique to develop a </w:t>
      </w:r>
      <w:r w:rsidR="0045726C">
        <w:t>rapid</w:t>
      </w:r>
      <w:r w:rsidR="00B95491" w:rsidRPr="004E2B9E">
        <w:t xml:space="preserve"> data assimilation </w:t>
      </w:r>
      <w:r w:rsidR="0045726C">
        <w:t>framework</w:t>
      </w:r>
      <w:r w:rsidR="00B95491" w:rsidRPr="004E2B9E">
        <w:t xml:space="preserve">. The backend data assimilation approach is ES-MDA, and </w:t>
      </w:r>
      <w:r w:rsidR="004B7F5E" w:rsidRPr="004E2B9E">
        <w:t xml:space="preserve">a </w:t>
      </w:r>
      <w:r w:rsidR="00B95491" w:rsidRPr="004E2B9E">
        <w:t xml:space="preserve">deep </w:t>
      </w:r>
      <w:r w:rsidR="007A229B" w:rsidRPr="004E2B9E">
        <w:t>learning-based</w:t>
      </w:r>
      <w:r w:rsidR="00B95491" w:rsidRPr="004E2B9E">
        <w:t xml:space="preserve"> proxy model</w:t>
      </w:r>
      <w:r w:rsidR="004B7F5E" w:rsidRPr="004E2B9E">
        <w:t xml:space="preserve"> was developed</w:t>
      </w:r>
      <w:r w:rsidR="00B95491" w:rsidRPr="004E2B9E">
        <w:t xml:space="preserve"> to replace the full-physics simulations </w:t>
      </w:r>
      <w:r w:rsidR="003538A9" w:rsidRPr="004E2B9E">
        <w:t xml:space="preserve">which </w:t>
      </w:r>
      <w:r w:rsidR="004B7F5E" w:rsidRPr="004E2B9E">
        <w:t>is</w:t>
      </w:r>
      <w:r w:rsidR="003538A9" w:rsidRPr="004E2B9E">
        <w:t xml:space="preserve"> required in the inverse modeling. Chen et al. (2022</w:t>
      </w:r>
      <w:ins w:id="36" w:author="Morales, Misael Miguel-Gomez" w:date="2023-07-10T12:35:00Z">
        <w:r w:rsidR="00387176">
          <w:t>b</w:t>
        </w:r>
      </w:ins>
      <w:r w:rsidR="003538A9" w:rsidRPr="004E2B9E">
        <w:t>) developed a deep learning accelerated data assimilation approach in GCS. The major difference of this work from the work of Tang et al. (2021) is that Chen et al. (2022</w:t>
      </w:r>
      <w:ins w:id="37" w:author="Morales, Misael Miguel-Gomez" w:date="2023-07-10T12:36:00Z">
        <w:r w:rsidR="00387176">
          <w:t>b</w:t>
        </w:r>
      </w:ins>
      <w:r w:rsidR="003538A9" w:rsidRPr="004E2B9E">
        <w:t>) applied a feature c</w:t>
      </w:r>
      <w:r w:rsidR="003B0B74" w:rsidRPr="004E2B9E">
        <w:t xml:space="preserve">oarsening technique </w:t>
      </w:r>
      <w:r w:rsidR="0045726C">
        <w:t>to reduce the model dimension during the training and prediction</w:t>
      </w:r>
      <w:r w:rsidR="00B02683">
        <w:t>, that is,</w:t>
      </w:r>
      <w:r w:rsidR="003B0B74" w:rsidRPr="004E2B9E">
        <w:t xml:space="preserve"> the training and prediction </w:t>
      </w:r>
      <w:r w:rsidR="00B02683">
        <w:t xml:space="preserve">processes were performed </w:t>
      </w:r>
      <w:r w:rsidR="003B0B74" w:rsidRPr="004E2B9E">
        <w:t>at the coarse scale</w:t>
      </w:r>
      <w:r w:rsidR="00B02683">
        <w:t>. Thereafter,</w:t>
      </w:r>
      <w:r w:rsidR="003B0B74" w:rsidRPr="004E2B9E">
        <w:t xml:space="preserve"> </w:t>
      </w:r>
      <w:r w:rsidR="00881739" w:rsidRPr="004E2B9E">
        <w:t xml:space="preserve">the resolution </w:t>
      </w:r>
      <w:r w:rsidR="00B02683">
        <w:t>was</w:t>
      </w:r>
      <w:r w:rsidR="00B02683" w:rsidRPr="004E2B9E">
        <w:t xml:space="preserve"> further recover</w:t>
      </w:r>
      <w:r w:rsidR="00B02683">
        <w:t>ed</w:t>
      </w:r>
      <w:r w:rsidR="00B02683" w:rsidRPr="004E2B9E">
        <w:t xml:space="preserve"> </w:t>
      </w:r>
      <w:r w:rsidR="00B02683">
        <w:t>to</w:t>
      </w:r>
      <w:r w:rsidR="00881739" w:rsidRPr="004E2B9E">
        <w:t xml:space="preserve"> </w:t>
      </w:r>
      <w:r w:rsidR="00B02683">
        <w:t>the</w:t>
      </w:r>
      <w:r w:rsidR="00881739" w:rsidRPr="004E2B9E">
        <w:t xml:space="preserve"> fine scale by a piecewise cubic interpolation. This proposed workflow can easily handle data assimilation for large-scale GCS site. Note that the </w:t>
      </w:r>
      <w:r w:rsidR="004C0693" w:rsidRPr="004E2B9E">
        <w:t xml:space="preserve">data used for data assimilation in both </w:t>
      </w:r>
      <w:r w:rsidR="004B7F5E" w:rsidRPr="004E2B9E">
        <w:t xml:space="preserve">studies </w:t>
      </w:r>
      <w:r w:rsidR="004C0693" w:rsidRPr="004E2B9E">
        <w:t xml:space="preserve">are point measurements from monitoring and injection wells. </w:t>
      </w:r>
      <w:r w:rsidR="00881739" w:rsidRPr="004E2B9E">
        <w:t xml:space="preserve">  </w:t>
      </w:r>
    </w:p>
    <w:p w14:paraId="6BA5560C" w14:textId="236B85CC" w:rsidR="00091908" w:rsidRPr="004E2B9E" w:rsidRDefault="00C3675C" w:rsidP="00A651E4">
      <w:pPr>
        <w:pStyle w:val="para1"/>
        <w:ind w:firstLine="0"/>
      </w:pPr>
      <w:r w:rsidRPr="004E2B9E">
        <w:t xml:space="preserve">    </w:t>
      </w:r>
      <w:r w:rsidR="00A94FE6" w:rsidRPr="004E2B9E">
        <w:t>At</w:t>
      </w:r>
      <w:r w:rsidR="00765992" w:rsidRPr="004E2B9E">
        <w:t xml:space="preserve"> </w:t>
      </w:r>
      <w:r w:rsidR="00EA4AF8" w:rsidRPr="004E2B9E">
        <w:t>CO</w:t>
      </w:r>
      <w:r w:rsidR="00EA4AF8" w:rsidRPr="004E2B9E">
        <w:rPr>
          <w:vertAlign w:val="subscript"/>
        </w:rPr>
        <w:t>2</w:t>
      </w:r>
      <w:r w:rsidR="00765992" w:rsidRPr="004E2B9E">
        <w:t xml:space="preserve"> storage </w:t>
      </w:r>
      <w:r w:rsidR="00A94FE6" w:rsidRPr="004E2B9E">
        <w:t>sites</w:t>
      </w:r>
      <w:r w:rsidR="00765992" w:rsidRPr="004E2B9E">
        <w:t xml:space="preserve"> the data from monitoring wells are usually very limited given the </w:t>
      </w:r>
      <w:r w:rsidR="00A94FE6" w:rsidRPr="004E2B9E">
        <w:t xml:space="preserve">extremely </w:t>
      </w:r>
      <w:r w:rsidR="00765992" w:rsidRPr="004E2B9E">
        <w:t xml:space="preserve">limited number of monitoring wells. Thus, it is crucial </w:t>
      </w:r>
      <w:r w:rsidR="003778A9" w:rsidRPr="004E2B9E">
        <w:t xml:space="preserve">to identify other types of data which can be used for data assimilation and uncertainty reduction quantification in risk predictions. One such type of data that </w:t>
      </w:r>
      <w:r w:rsidR="00A50087" w:rsidRPr="004E2B9E">
        <w:t>can be used to</w:t>
      </w:r>
      <w:r w:rsidR="003778A9" w:rsidRPr="004E2B9E">
        <w:t xml:space="preserve"> improve the accuracy of risk predictions is spatial measurements </w:t>
      </w:r>
      <w:r w:rsidR="00A50087" w:rsidRPr="004E2B9E">
        <w:t xml:space="preserve">inferred from 4-dimensional </w:t>
      </w:r>
      <w:r w:rsidR="003778A9" w:rsidRPr="004E2B9E">
        <w:t>seismic surveys</w:t>
      </w:r>
      <w:r w:rsidR="00A50087" w:rsidRPr="004E2B9E">
        <w:t xml:space="preserve"> (time-dependent, repeat 3-dimensional surveys)</w:t>
      </w:r>
      <w:r w:rsidR="003778A9" w:rsidRPr="004E2B9E">
        <w:t xml:space="preserve">. In this study, we extend the workflow developed for monitoring data assimilation to spatial data assimilation of seismic data. Instead of directly using the seismic data in our framework, we use </w:t>
      </w:r>
      <w:r w:rsidR="00A50087" w:rsidRPr="004E2B9E">
        <w:t xml:space="preserve">multiple </w:t>
      </w:r>
      <w:r w:rsidR="00EA4AF8" w:rsidRPr="004E2B9E">
        <w:t>CO</w:t>
      </w:r>
      <w:r w:rsidR="00EA4AF8" w:rsidRPr="004E2B9E">
        <w:rPr>
          <w:vertAlign w:val="subscript"/>
        </w:rPr>
        <w:t>2</w:t>
      </w:r>
      <w:r w:rsidR="003778A9" w:rsidRPr="004E2B9E">
        <w:t xml:space="preserve"> plume interpretation</w:t>
      </w:r>
      <w:r w:rsidR="00A50087" w:rsidRPr="004E2B9E">
        <w:t>s</w:t>
      </w:r>
      <w:r w:rsidR="003778A9" w:rsidRPr="004E2B9E">
        <w:t xml:space="preserve"> from 4D seismic surveys as inputs for spatial data assimilation. </w:t>
      </w:r>
    </w:p>
    <w:p w14:paraId="6BAE7A9C" w14:textId="5D034400" w:rsidR="00A651E4" w:rsidRPr="004E2B9E" w:rsidRDefault="00091908" w:rsidP="00A651E4">
      <w:pPr>
        <w:pStyle w:val="para1"/>
        <w:ind w:firstLine="0"/>
      </w:pPr>
      <w:r w:rsidRPr="004E2B9E">
        <w:t xml:space="preserve">    </w:t>
      </w:r>
      <w:r w:rsidR="00A651E4" w:rsidRPr="004E2B9E">
        <w:t xml:space="preserve">To the best of our knowledge, this is the first study to perform spatial data assimilation to reduce the prediction of risk quantities </w:t>
      </w:r>
      <w:r w:rsidR="00A50087" w:rsidRPr="004E2B9E">
        <w:t xml:space="preserve">at </w:t>
      </w:r>
      <w:r w:rsidR="00A651E4" w:rsidRPr="004E2B9E">
        <w:t xml:space="preserve">geologic </w:t>
      </w:r>
      <w:r w:rsidR="00EA4AF8" w:rsidRPr="004E2B9E">
        <w:t>CO</w:t>
      </w:r>
      <w:r w:rsidR="00EA4AF8" w:rsidRPr="004E2B9E">
        <w:rPr>
          <w:vertAlign w:val="subscript"/>
        </w:rPr>
        <w:t>2</w:t>
      </w:r>
      <w:r w:rsidR="00A651E4" w:rsidRPr="004E2B9E">
        <w:t xml:space="preserve"> </w:t>
      </w:r>
      <w:r w:rsidR="00A50087" w:rsidRPr="004E2B9E">
        <w:t>storage sites</w:t>
      </w:r>
      <w:r w:rsidR="00A651E4" w:rsidRPr="004E2B9E">
        <w:t xml:space="preserve">. </w:t>
      </w:r>
      <w:r w:rsidR="00A50087" w:rsidRPr="004E2B9E">
        <w:t>Our</w:t>
      </w:r>
      <w:r w:rsidR="00A651E4" w:rsidRPr="004E2B9E">
        <w:t xml:space="preserve"> framework </w:t>
      </w:r>
      <w:r w:rsidR="00A50087" w:rsidRPr="004E2B9E">
        <w:t>is</w:t>
      </w:r>
      <w:r w:rsidR="00A651E4" w:rsidRPr="004E2B9E">
        <w:t xml:space="preserve"> integrated into NRAP open-source Integrated Assessment Model (NRAP-Open-IAM) to support the deployment of carbon capture and storage to meet the net-zero emission target by 2050 in the United States.</w:t>
      </w:r>
    </w:p>
    <w:p w14:paraId="36A8255F" w14:textId="77777777" w:rsidR="00A651E4" w:rsidRPr="004E2B9E" w:rsidRDefault="00A651E4" w:rsidP="00884FAC">
      <w:pPr>
        <w:pStyle w:val="para1"/>
        <w:ind w:firstLine="0"/>
      </w:pPr>
    </w:p>
    <w:p w14:paraId="49842C47" w14:textId="6EA37F8C" w:rsidR="00A651E4" w:rsidRPr="004E2B9E" w:rsidRDefault="00A651E4" w:rsidP="00884FAC">
      <w:pPr>
        <w:pStyle w:val="para1"/>
        <w:ind w:firstLine="0"/>
      </w:pPr>
    </w:p>
    <w:p w14:paraId="56945481" w14:textId="75825FA1" w:rsidR="00A651E4" w:rsidRPr="004E2B9E" w:rsidRDefault="00A651E4" w:rsidP="00A651E4">
      <w:pPr>
        <w:pStyle w:val="Head1"/>
        <w:outlineLvl w:val="0"/>
      </w:pPr>
      <w:r w:rsidRPr="004E2B9E">
        <w:t>Methodology</w:t>
      </w:r>
    </w:p>
    <w:p w14:paraId="222C78B3" w14:textId="5B65C23A" w:rsidR="004C0693" w:rsidRPr="004E2B9E" w:rsidRDefault="004C0693" w:rsidP="004C0693">
      <w:pPr>
        <w:pStyle w:val="para1"/>
      </w:pPr>
    </w:p>
    <w:p w14:paraId="337544CD" w14:textId="2E1C8813" w:rsidR="005A7D14" w:rsidRDefault="005A7D14" w:rsidP="004C0693">
      <w:pPr>
        <w:pStyle w:val="para1"/>
      </w:pPr>
      <w:r>
        <w:t xml:space="preserve">Ensemble-based data assimilation approaches, including the Ensemble </w:t>
      </w:r>
      <w:proofErr w:type="spellStart"/>
      <w:r>
        <w:t>Kalman</w:t>
      </w:r>
      <w:proofErr w:type="spellEnd"/>
      <w:r>
        <w:t xml:space="preserve"> Filter (</w:t>
      </w:r>
      <w:proofErr w:type="spellStart"/>
      <w:r>
        <w:t>EnKF</w:t>
      </w:r>
      <w:proofErr w:type="spellEnd"/>
      <w:r>
        <w:t>), Ensemble Smoother (ES), and Ensemble Smoother with Multiple Data Assimilation (ES-MDA), are the most commonly used techniques for assimilating historical data and updating uncertain subsurface models in various applications, such as oil and gas production, and CO</w:t>
      </w:r>
      <w:r w:rsidRPr="00D0711F">
        <w:rPr>
          <w:vertAlign w:val="subscript"/>
        </w:rPr>
        <w:t>2</w:t>
      </w:r>
      <w:r>
        <w:t xml:space="preserve"> storage. ES-MDA, introduced by </w:t>
      </w:r>
      <w:proofErr w:type="spellStart"/>
      <w:r>
        <w:t>Emerick</w:t>
      </w:r>
      <w:proofErr w:type="spellEnd"/>
      <w:r>
        <w:t xml:space="preserve"> </w:t>
      </w:r>
      <w:r>
        <w:lastRenderedPageBreak/>
        <w:t>and Reynolds</w:t>
      </w:r>
      <w:ins w:id="38" w:author="Morales, Misael Miguel-Gomez" w:date="2023-07-10T13:21:00Z">
        <w:r w:rsidR="007F1CD6">
          <w:t>,</w:t>
        </w:r>
      </w:ins>
      <w:r>
        <w:t xml:space="preserve"> </w:t>
      </w:r>
      <w:del w:id="39" w:author="Morales, Misael Miguel-Gomez" w:date="2023-07-10T13:21:00Z">
        <w:r w:rsidDel="007F1CD6">
          <w:delText>(</w:delText>
        </w:r>
      </w:del>
      <w:r>
        <w:t>2013</w:t>
      </w:r>
      <w:ins w:id="40" w:author="Morales, Misael Miguel-Gomez" w:date="2023-07-10T13:21:00Z">
        <w:r w:rsidR="007F1CD6">
          <w:t>,</w:t>
        </w:r>
      </w:ins>
      <w:del w:id="41" w:author="Morales, Misael Miguel-Gomez" w:date="2023-07-10T13:21:00Z">
        <w:r w:rsidDel="007F1CD6">
          <w:delText>)</w:delText>
        </w:r>
      </w:del>
      <w:r>
        <w:t xml:space="preserve"> for history matching in oil and gas production, demonstrated superior performance compared to </w:t>
      </w:r>
      <w:proofErr w:type="spellStart"/>
      <w:r>
        <w:t>EnKF</w:t>
      </w:r>
      <w:proofErr w:type="spellEnd"/>
      <w:r>
        <w:t xml:space="preserve"> for data assimilation. Since then, the ES-MDA algorithm has gained widespread usage for solving history matching or data assimilation problems in diverse communities, especially the oil and gas reservoir modeling community. For instance, several studies (Le et al., 2015; Silva et al., 2017; Soares et al., 2018; </w:t>
      </w:r>
      <w:proofErr w:type="spellStart"/>
      <w:r>
        <w:t>Evensen</w:t>
      </w:r>
      <w:proofErr w:type="spellEnd"/>
      <w:r>
        <w:t>, 2018; Kim et al., 2020; Zhang et al., 2020; Guo et al., 2023) have successfully employed ES-MDA for history matching or data assimilation problems.</w:t>
      </w:r>
    </w:p>
    <w:p w14:paraId="62DA739B" w14:textId="01BE4013" w:rsidR="00A245B7" w:rsidRPr="004E2B9E" w:rsidRDefault="00A245B7" w:rsidP="004C0693">
      <w:pPr>
        <w:pStyle w:val="para1"/>
      </w:pPr>
      <w:r w:rsidRPr="004E2B9E">
        <w:t xml:space="preserve">Although ES-MDA has been demonstrated to be </w:t>
      </w:r>
      <w:r w:rsidR="00711613">
        <w:t>a robust</w:t>
      </w:r>
      <w:r w:rsidRPr="004E2B9E">
        <w:t xml:space="preserve"> approach for data assimilation</w:t>
      </w:r>
      <w:r w:rsidR="00711613">
        <w:t xml:space="preserve"> or history matching</w:t>
      </w:r>
      <w:r w:rsidRPr="004E2B9E">
        <w:t xml:space="preserve"> in subsurface applications, the main </w:t>
      </w:r>
      <w:r w:rsidR="00FA45A1" w:rsidRPr="004E2B9E">
        <w:t>drawback</w:t>
      </w:r>
      <w:r w:rsidRPr="004E2B9E">
        <w:t xml:space="preserve"> of the original version of ES-MDA is that the inflation factors for each assimilation step </w:t>
      </w:r>
      <w:r w:rsidR="00711613">
        <w:t xml:space="preserve">and </w:t>
      </w:r>
      <w:r w:rsidR="00711613" w:rsidRPr="004E2B9E">
        <w:t xml:space="preserve">the total number of </w:t>
      </w:r>
      <w:r w:rsidR="00711613">
        <w:t xml:space="preserve">steps for </w:t>
      </w:r>
      <w:r w:rsidR="00711613" w:rsidRPr="004E2B9E">
        <w:t xml:space="preserve">data assimilation </w:t>
      </w:r>
      <w:r w:rsidRPr="004E2B9E">
        <w:t xml:space="preserve">must be </w:t>
      </w:r>
      <w:r w:rsidR="00711613">
        <w:t>pre-determined</w:t>
      </w:r>
      <w:r w:rsidRPr="004E2B9E">
        <w:t xml:space="preserve"> before the start of data assimilation. </w:t>
      </w:r>
      <w:r w:rsidR="00633FDF" w:rsidRPr="004E2B9E">
        <w:t xml:space="preserve">Researchers proposed different </w:t>
      </w:r>
      <w:r w:rsidR="001A7681">
        <w:t>methods</w:t>
      </w:r>
      <w:r w:rsidR="00633FDF" w:rsidRPr="004E2B9E">
        <w:t xml:space="preserve"> to </w:t>
      </w:r>
      <w:r w:rsidR="003F5427">
        <w:t>resolve these ES-MDA application</w:t>
      </w:r>
      <w:r w:rsidR="00633FDF" w:rsidRPr="004E2B9E">
        <w:t xml:space="preserve"> issues including adaptive ES-MDA by Le et al. (2016)</w:t>
      </w:r>
      <w:r w:rsidR="003F5427">
        <w:t xml:space="preserve"> and </w:t>
      </w:r>
      <w:r w:rsidR="00261A5E" w:rsidRPr="004E2B9E">
        <w:t xml:space="preserve">ES-MDA with geometric inflation factors (ES-MDA-GEO) </w:t>
      </w:r>
      <w:r w:rsidR="00633FDF" w:rsidRPr="004E2B9E">
        <w:t>by Rafiee and Reynolds (2017)</w:t>
      </w:r>
      <w:r w:rsidR="003F5427">
        <w:t>. ES-MDA-GEO</w:t>
      </w:r>
      <w:r w:rsidR="00633FDF" w:rsidRPr="004E2B9E">
        <w:t xml:space="preserve"> is recognized as the most effective and </w:t>
      </w:r>
      <w:r w:rsidR="001A7681">
        <w:t>practical</w:t>
      </w:r>
      <w:r w:rsidR="00633FDF" w:rsidRPr="004E2B9E">
        <w:t xml:space="preserve"> way to address the issues in</w:t>
      </w:r>
      <w:r w:rsidR="001A7681">
        <w:t xml:space="preserve"> the</w:t>
      </w:r>
      <w:r w:rsidR="00633FDF" w:rsidRPr="004E2B9E">
        <w:t xml:space="preserve"> original ES-MDA algorithm. </w:t>
      </w:r>
      <w:r w:rsidR="00A31187">
        <w:t xml:space="preserve">Rafiee and Reynolds (2017) presented a practical approach to determine the precise minimum inflation factor for each data assimilation step. </w:t>
      </w:r>
      <w:ins w:id="42" w:author="Morales, Misael Miguel-Gomez" w:date="2023-07-10T11:25:00Z">
        <w:r w:rsidR="00111F88">
          <w:t xml:space="preserve">These inflation factors can be obtained through the truncated singular value decomposition </w:t>
        </w:r>
      </w:ins>
      <w:ins w:id="43" w:author="Morales, Misael Miguel-Gomez" w:date="2023-07-10T11:27:00Z">
        <w:r w:rsidR="00111F88">
          <w:t xml:space="preserve">(TSVD) of the data sensitivity matrix. </w:t>
        </w:r>
      </w:ins>
      <w:r w:rsidR="00A31187">
        <w:t>By enabling users to set a limit on the total number of data assimilation steps based on available computational resources, this technique offers adequate attenuation of variations in reservoir model realizations during each iteration. This effectively manages overshooting and undershooting, which can otherwise result in crude or imprecise evaluations of uncertain reservoir properties, such as permeability.</w:t>
      </w:r>
    </w:p>
    <w:p w14:paraId="69D919AA" w14:textId="709E8A7B" w:rsidR="007F07F3" w:rsidRPr="004E2B9E" w:rsidRDefault="002234CD" w:rsidP="004C0693">
      <w:pPr>
        <w:pStyle w:val="para1"/>
      </w:pPr>
      <w:r w:rsidRPr="004E2B9E">
        <w:t xml:space="preserve">In this study, the most advanced </w:t>
      </w:r>
      <w:r w:rsidR="00261A5E" w:rsidRPr="004E2B9E">
        <w:t xml:space="preserve">and practical </w:t>
      </w:r>
      <w:r w:rsidRPr="004E2B9E">
        <w:t>version of ES-MDA algorithm</w:t>
      </w:r>
      <w:r w:rsidR="00261A5E" w:rsidRPr="004E2B9E">
        <w:t>s</w:t>
      </w:r>
      <w:r w:rsidRPr="004E2B9E">
        <w:t xml:space="preserve"> – ES-MDA-GEO – is leveraged to perform the spatial data assimilation. </w:t>
      </w:r>
      <w:r w:rsidR="002D5290" w:rsidRPr="004E2B9E">
        <w:t>The difference from the work of Chen et al. (2020) is that the inferred CO</w:t>
      </w:r>
      <w:r w:rsidR="002D5290" w:rsidRPr="004E2B9E">
        <w:rPr>
          <w:vertAlign w:val="subscript"/>
        </w:rPr>
        <w:t>2</w:t>
      </w:r>
      <w:r w:rsidR="002D5290" w:rsidRPr="004E2B9E">
        <w:t xml:space="preserve"> saturation maps from 4D seismic surveys at different time intervals </w:t>
      </w:r>
      <w:r w:rsidR="00573384">
        <w:t>are</w:t>
      </w:r>
      <w:r w:rsidR="002D5290" w:rsidRPr="004E2B9E">
        <w:t xml:space="preserve"> used as history or observational data</w:t>
      </w:r>
      <w:r w:rsidR="00C125DF">
        <w:t xml:space="preserve"> in this study</w:t>
      </w:r>
      <w:r w:rsidR="002D5290" w:rsidRPr="004E2B9E">
        <w:t>, while in the previous work the point measurements from monitoring</w:t>
      </w:r>
      <w:r w:rsidR="004E2B9E" w:rsidRPr="004E2B9E">
        <w:t>/injection</w:t>
      </w:r>
      <w:r w:rsidR="002D5290" w:rsidRPr="004E2B9E">
        <w:t xml:space="preserve"> wells were utilized </w:t>
      </w:r>
      <w:r w:rsidR="004E2B9E" w:rsidRPr="004E2B9E">
        <w:t xml:space="preserve">as history data </w:t>
      </w:r>
      <w:r w:rsidR="002D5290" w:rsidRPr="004E2B9E">
        <w:t>for data assimilation</w:t>
      </w:r>
      <w:r w:rsidR="004E2B9E" w:rsidRPr="004E2B9E">
        <w:t xml:space="preserve">. </w:t>
      </w:r>
      <w:r w:rsidR="002D5290" w:rsidRPr="004E2B9E">
        <w:t>The details about the implementation of this algorithm for data assimilation in GCS can be found in the work of (Chen et al., 2020).</w:t>
      </w:r>
    </w:p>
    <w:p w14:paraId="08972464" w14:textId="77777777" w:rsidR="004C0693" w:rsidRPr="004E2B9E" w:rsidRDefault="004C0693" w:rsidP="004C0693">
      <w:pPr>
        <w:pStyle w:val="para1"/>
      </w:pPr>
    </w:p>
    <w:p w14:paraId="5DC5647E" w14:textId="78AD26D6" w:rsidR="00A651E4" w:rsidRPr="004E2B9E" w:rsidRDefault="00A651E4" w:rsidP="00A651E4">
      <w:pPr>
        <w:pStyle w:val="para1"/>
      </w:pPr>
    </w:p>
    <w:p w14:paraId="6F5CC8CA" w14:textId="146B6C57" w:rsidR="00A651E4" w:rsidRPr="004E2B9E" w:rsidRDefault="004032C4" w:rsidP="004032C4">
      <w:pPr>
        <w:pStyle w:val="Head1"/>
        <w:outlineLvl w:val="0"/>
      </w:pPr>
      <w:r w:rsidRPr="004E2B9E">
        <w:t xml:space="preserve">Case Study and </w:t>
      </w:r>
      <w:r w:rsidR="00A651E4" w:rsidRPr="004E2B9E">
        <w:t>Results</w:t>
      </w:r>
    </w:p>
    <w:p w14:paraId="7827F5DB" w14:textId="300FD1DD" w:rsidR="004032C4" w:rsidRPr="004E2B9E" w:rsidRDefault="004032C4" w:rsidP="004032C4">
      <w:pPr>
        <w:pStyle w:val="para"/>
      </w:pPr>
    </w:p>
    <w:p w14:paraId="7CEED955" w14:textId="3217308C" w:rsidR="00A31187" w:rsidRPr="00A31187" w:rsidRDefault="004032C4" w:rsidP="00A31187">
      <w:pPr>
        <w:pStyle w:val="para1"/>
      </w:pPr>
      <w:r w:rsidRPr="004E2B9E">
        <w:t xml:space="preserve">A </w:t>
      </w:r>
      <w:r w:rsidR="00D83F93" w:rsidRPr="004E2B9E">
        <w:t xml:space="preserve">set of </w:t>
      </w:r>
      <w:r w:rsidRPr="004E2B9E">
        <w:t>synthetic model</w:t>
      </w:r>
      <w:r w:rsidR="00D83F93" w:rsidRPr="004E2B9E">
        <w:t>s</w:t>
      </w:r>
      <w:r w:rsidRPr="004E2B9E">
        <w:t xml:space="preserve"> </w:t>
      </w:r>
      <w:r w:rsidR="00D83F93" w:rsidRPr="004E2B9E">
        <w:t xml:space="preserve">(Chen et al, 2020) were used to demonstrate the workflow developed for spatial data assimilation in geologic </w:t>
      </w:r>
      <w:r w:rsidR="00EA4AF8" w:rsidRPr="004E2B9E">
        <w:t>CO</w:t>
      </w:r>
      <w:r w:rsidR="00EA4AF8" w:rsidRPr="004E2B9E">
        <w:rPr>
          <w:vertAlign w:val="subscript"/>
        </w:rPr>
        <w:t>2</w:t>
      </w:r>
      <w:r w:rsidR="00D83F93" w:rsidRPr="004E2B9E">
        <w:t xml:space="preserve"> sequestration. In total, 101 reservoir realizations were used. </w:t>
      </w:r>
      <w:r w:rsidR="003200AC" w:rsidRPr="004E2B9E">
        <w:t xml:space="preserve">One </w:t>
      </w:r>
      <w:r w:rsidR="00A50087" w:rsidRPr="004E2B9E">
        <w:t xml:space="preserve">of the 101 </w:t>
      </w:r>
      <w:r w:rsidR="003200AC" w:rsidRPr="004E2B9E">
        <w:t>model</w:t>
      </w:r>
      <w:r w:rsidR="00A50087" w:rsidRPr="004E2B9E">
        <w:t>s</w:t>
      </w:r>
      <w:r w:rsidR="003200AC" w:rsidRPr="004E2B9E">
        <w:t xml:space="preserve"> was selected as the ground truth model. The remaining </w:t>
      </w:r>
      <w:r w:rsidR="00D83F93" w:rsidRPr="004E2B9E">
        <w:t>100 models were treated as prior models</w:t>
      </w:r>
      <w:r w:rsidR="003200AC" w:rsidRPr="004E2B9E">
        <w:t>.</w:t>
      </w:r>
      <w:r w:rsidR="00D83F93" w:rsidRPr="004E2B9E">
        <w:t xml:space="preserve"> </w:t>
      </w:r>
      <w:r w:rsidR="005A7D14">
        <w:t xml:space="preserve">The model consists of a mesh of 51 by 51 nodes in the x and y directions, respectively, and 11 layers in the z direction. </w:t>
      </w:r>
      <w:r w:rsidR="00D83F93" w:rsidRPr="004E2B9E">
        <w:t>This model is 4 km in the horizontal direction.</w:t>
      </w:r>
      <w:ins w:id="44" w:author="Morales, Misael Miguel-Gomez" w:date="2023-07-10T13:25:00Z">
        <w:r w:rsidR="00A71BC7">
          <w:t xml:space="preserve"> The reservoir is 100 m in thickness, and 1 km deep below surface level.</w:t>
        </w:r>
      </w:ins>
      <w:r w:rsidR="00D83F93" w:rsidRPr="004E2B9E">
        <w:t xml:space="preserve"> </w:t>
      </w:r>
      <w:del w:id="45" w:author="Morales, Misael Miguel-Gomez" w:date="2023-07-10T13:25:00Z">
        <w:r w:rsidR="00D83F93" w:rsidRPr="004E2B9E" w:rsidDel="00A71BC7">
          <w:delText>The reservoir depth and thickness are 1 km and 100 m</w:delText>
        </w:r>
        <w:r w:rsidR="004B7F5E" w:rsidRPr="004E2B9E" w:rsidDel="00A71BC7">
          <w:delText>,</w:delText>
        </w:r>
        <w:r w:rsidR="00D83F93" w:rsidRPr="004E2B9E" w:rsidDel="00A71BC7">
          <w:delText xml:space="preserve"> respectively. </w:delText>
        </w:r>
      </w:del>
      <w:r w:rsidR="003200AC" w:rsidRPr="004E2B9E">
        <w:fldChar w:fldCharType="begin"/>
      </w:r>
      <w:r w:rsidR="003200AC" w:rsidRPr="004E2B9E">
        <w:instrText xml:space="preserve"> REF _Ref126761388 \h </w:instrText>
      </w:r>
      <w:r w:rsidR="004E2B9E">
        <w:instrText xml:space="preserve"> \* MERGEFORMAT </w:instrText>
      </w:r>
      <w:r w:rsidR="003200AC" w:rsidRPr="004E2B9E">
        <w:fldChar w:fldCharType="separate"/>
      </w:r>
      <w:r w:rsidR="003200AC" w:rsidRPr="004E2B9E">
        <w:t xml:space="preserve">Figure </w:t>
      </w:r>
      <w:r w:rsidR="003200AC" w:rsidRPr="004E2B9E">
        <w:rPr>
          <w:noProof/>
        </w:rPr>
        <w:t>1</w:t>
      </w:r>
      <w:r w:rsidR="003200AC" w:rsidRPr="004E2B9E">
        <w:fldChar w:fldCharType="end"/>
      </w:r>
      <w:r w:rsidR="003200AC" w:rsidRPr="004E2B9E">
        <w:t xml:space="preserve"> shows </w:t>
      </w:r>
      <w:r w:rsidR="00B654C2" w:rsidRPr="004E2B9E">
        <w:t xml:space="preserve">examples of </w:t>
      </w:r>
      <w:r w:rsidR="003200AC" w:rsidRPr="004E2B9E">
        <w:t>horizontal log-permeability distribution</w:t>
      </w:r>
      <w:r w:rsidR="00B654C2" w:rsidRPr="004E2B9E">
        <w:t>s</w:t>
      </w:r>
      <w:r w:rsidR="003200AC" w:rsidRPr="004E2B9E">
        <w:t xml:space="preserve"> for the top layer </w:t>
      </w:r>
      <w:r w:rsidR="00B654C2" w:rsidRPr="004E2B9E">
        <w:t>in</w:t>
      </w:r>
      <w:r w:rsidR="003200AC" w:rsidRPr="004E2B9E">
        <w:t xml:space="preserve"> four </w:t>
      </w:r>
      <w:r w:rsidR="00B654C2" w:rsidRPr="004E2B9E">
        <w:t>model realizations (</w:t>
      </w:r>
      <w:r w:rsidR="003200AC" w:rsidRPr="004E2B9E">
        <w:t>prior models</w:t>
      </w:r>
      <w:r w:rsidR="00B654C2" w:rsidRPr="004E2B9E">
        <w:t>)</w:t>
      </w:r>
      <w:r w:rsidR="003200AC" w:rsidRPr="004E2B9E">
        <w:t xml:space="preserve"> and the ground truth model. </w:t>
      </w:r>
      <w:ins w:id="46" w:author="Morales, Misael Miguel-Gomez" w:date="2023-07-11T11:09:00Z">
        <w:r w:rsidR="00BF7F6A">
          <w:t xml:space="preserve">Porosity is constant at 0.15. </w:t>
        </w:r>
      </w:ins>
      <w:r w:rsidR="00A31187" w:rsidRPr="00A31187">
        <w:rPr>
          <w:szCs w:val="24"/>
        </w:rPr>
        <w:t>Our assumption was that the remaining ten layers possess an equivalent permeability distribution to that of the uppermost layer.</w:t>
      </w:r>
      <w:ins w:id="47" w:author="Morales, Misael Miguel-Gomez" w:date="2023-07-11T11:02:00Z">
        <w:r w:rsidR="00124E6A">
          <w:rPr>
            <w:szCs w:val="24"/>
          </w:rPr>
          <w:t xml:space="preserve"> </w:t>
        </w:r>
      </w:ins>
      <w:ins w:id="48" w:author="Morales, Misael Miguel-Gomez" w:date="2023-07-11T11:03:00Z">
        <w:r w:rsidR="00124E6A">
          <w:rPr>
            <w:szCs w:val="24"/>
          </w:rPr>
          <w:t>3D multi-phase simulations are performed by the Finite Element Heat and Mass Transfer code (FEHM</w:t>
        </w:r>
      </w:ins>
      <w:ins w:id="49" w:author="Morales, Misael Miguel-Gomez" w:date="2023-07-11T11:04:00Z">
        <w:r w:rsidR="00124E6A">
          <w:rPr>
            <w:szCs w:val="24"/>
          </w:rPr>
          <w:t xml:space="preserve">). </w:t>
        </w:r>
      </w:ins>
      <w:ins w:id="50" w:author="Morales, Misael Miguel-Gomez" w:date="2023-07-11T11:06:00Z">
        <w:r w:rsidR="00124E6A">
          <w:rPr>
            <w:szCs w:val="24"/>
          </w:rPr>
          <w:t xml:space="preserve">The sides of the reservoir are </w:t>
        </w:r>
        <w:proofErr w:type="spellStart"/>
        <w:r w:rsidR="00124E6A">
          <w:rPr>
            <w:szCs w:val="24"/>
          </w:rPr>
          <w:t>Dirichlet</w:t>
        </w:r>
        <w:proofErr w:type="spellEnd"/>
        <w:r w:rsidR="00124E6A">
          <w:rPr>
            <w:szCs w:val="24"/>
          </w:rPr>
          <w:t xml:space="preserve"> boundaries allowing outflow of CO2 and water pressures above hydrostatic. No inflow is allowed at the boundaries. The model is initialized to a geothermal gradient of 0.03</w:t>
        </w:r>
      </w:ins>
      <m:oMath>
        <m:r>
          <w:ins w:id="51" w:author="Morales, Misael Miguel-Gomez" w:date="2023-07-11T11:07:00Z">
            <w:rPr>
              <w:rFonts w:ascii="Cambria Math" w:hAnsi="Cambria Math"/>
              <w:szCs w:val="24"/>
            </w:rPr>
            <m:t>°</m:t>
          </w:ins>
        </m:r>
      </m:oMath>
      <w:ins w:id="52" w:author="Morales, Misael Miguel-Gomez" w:date="2023-07-11T11:07:00Z">
        <w:r w:rsidR="00124E6A">
          <w:rPr>
            <w:szCs w:val="24"/>
          </w:rPr>
          <w:t>C/m with a temperature of 20</w:t>
        </w:r>
        <m:oMath>
          <m:r>
            <w:rPr>
              <w:rFonts w:ascii="Cambria Math" w:hAnsi="Cambria Math"/>
              <w:szCs w:val="24"/>
            </w:rPr>
            <m:t>°</m:t>
          </m:r>
        </m:oMath>
        <w:r w:rsidR="00124E6A">
          <w:rPr>
            <w:szCs w:val="24"/>
          </w:rPr>
          <w:t xml:space="preserve">C along the top. </w:t>
        </w:r>
        <w:r w:rsidR="00BF7F6A">
          <w:rPr>
            <w:szCs w:val="24"/>
          </w:rPr>
          <w:t>Pressures are initialized with a 9.81</w:t>
        </w:r>
        <m:oMath>
          <m:r>
            <w:rPr>
              <w:rFonts w:ascii="Cambria Math" w:hAnsi="Cambria Math"/>
              <w:szCs w:val="24"/>
            </w:rPr>
            <m:t>×</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oMath>
      </w:ins>
      <w:ins w:id="53" w:author="Morales, Misael Miguel-Gomez" w:date="2023-07-11T11:08:00Z">
        <w:r w:rsidR="00BF7F6A">
          <w:rPr>
            <w:szCs w:val="24"/>
          </w:rPr>
          <w:t xml:space="preserve">MPa/m with a pressure of 0.2 MPa along the top. In this study, we consider a five-year CO2 injection period with an injection rate of 0.1 million tons per year, </w:t>
        </w:r>
      </w:ins>
      <w:ins w:id="54" w:author="Morales, Misael Miguel-Gomez" w:date="2023-07-11T11:15:00Z">
        <w:r w:rsidR="00BF7F6A">
          <w:rPr>
            <w:szCs w:val="24"/>
          </w:rPr>
          <w:t>followed by</w:t>
        </w:r>
      </w:ins>
      <w:ins w:id="55" w:author="Morales, Misael Miguel-Gomez" w:date="2023-07-11T11:08:00Z">
        <w:r w:rsidR="00BF7F6A">
          <w:rPr>
            <w:szCs w:val="24"/>
          </w:rPr>
          <w:t xml:space="preserve"> a monitoring period of 10 years.</w:t>
        </w:r>
      </w:ins>
    </w:p>
    <w:p w14:paraId="79E15B2C" w14:textId="77777777" w:rsidR="00A31187" w:rsidRPr="004E2B9E" w:rsidRDefault="00A31187" w:rsidP="004032C4">
      <w:pPr>
        <w:pStyle w:val="para1"/>
      </w:pPr>
    </w:p>
    <w:p w14:paraId="3AF5B4A6" w14:textId="0B629F0B" w:rsidR="009822C7" w:rsidRPr="004E2B9E" w:rsidRDefault="009822C7" w:rsidP="00A651E4">
      <w:pPr>
        <w:pStyle w:val="para1"/>
      </w:pPr>
    </w:p>
    <w:p w14:paraId="462C7453" w14:textId="4E1EF07C" w:rsidR="009822C7" w:rsidRPr="004E2B9E" w:rsidRDefault="00803626" w:rsidP="00D51298">
      <w:pPr>
        <w:pStyle w:val="para1"/>
        <w:jc w:val="center"/>
      </w:pPr>
      <w:r w:rsidRPr="00803626">
        <w:rPr>
          <w:noProof/>
        </w:rPr>
        <w:lastRenderedPageBreak/>
        <w:drawing>
          <wp:inline distT="0" distB="0" distL="0" distR="0" wp14:anchorId="13FC9A65" wp14:editId="672AA979">
            <wp:extent cx="4742815" cy="3840480"/>
            <wp:effectExtent l="0" t="0" r="635" b="762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8"/>
                    <a:stretch>
                      <a:fillRect/>
                    </a:stretch>
                  </pic:blipFill>
                  <pic:spPr>
                    <a:xfrm>
                      <a:off x="0" y="0"/>
                      <a:ext cx="4747465" cy="3844245"/>
                    </a:xfrm>
                    <a:prstGeom prst="rect">
                      <a:avLst/>
                    </a:prstGeom>
                  </pic:spPr>
                </pic:pic>
              </a:graphicData>
            </a:graphic>
          </wp:inline>
        </w:drawing>
      </w:r>
    </w:p>
    <w:p w14:paraId="385D6F9F" w14:textId="215DE99B" w:rsidR="00D51298" w:rsidRPr="004E2B9E" w:rsidRDefault="00D51298" w:rsidP="001C7EC3">
      <w:pPr>
        <w:pStyle w:val="Caption"/>
        <w:jc w:val="both"/>
        <w:rPr>
          <w:b/>
          <w:bCs/>
          <w:i w:val="0"/>
          <w:iCs w:val="0"/>
          <w:color w:val="000000" w:themeColor="text1"/>
          <w:sz w:val="20"/>
          <w:szCs w:val="20"/>
        </w:rPr>
      </w:pPr>
      <w:bookmarkStart w:id="56" w:name="_Ref12676138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1</w:t>
      </w:r>
      <w:r w:rsidRPr="004E2B9E">
        <w:rPr>
          <w:b/>
          <w:bCs/>
          <w:i w:val="0"/>
          <w:iCs w:val="0"/>
          <w:color w:val="000000" w:themeColor="text1"/>
          <w:sz w:val="20"/>
          <w:szCs w:val="20"/>
        </w:rPr>
        <w:fldChar w:fldCharType="end"/>
      </w:r>
      <w:bookmarkEnd w:id="56"/>
      <w:r w:rsidR="003200AC" w:rsidRPr="004E2B9E">
        <w:rPr>
          <w:b/>
          <w:bCs/>
          <w:i w:val="0"/>
          <w:iCs w:val="0"/>
          <w:color w:val="000000" w:themeColor="text1"/>
          <w:sz w:val="20"/>
          <w:szCs w:val="20"/>
        </w:rPr>
        <w:t xml:space="preserve">: Log-permeability distribution for the </w:t>
      </w:r>
      <w:r w:rsidR="00CE437C">
        <w:rPr>
          <w:b/>
          <w:bCs/>
          <w:i w:val="0"/>
          <w:iCs w:val="0"/>
          <w:color w:val="000000" w:themeColor="text1"/>
          <w:sz w:val="20"/>
          <w:szCs w:val="20"/>
        </w:rPr>
        <w:t>uppermost</w:t>
      </w:r>
      <w:r w:rsidR="003200AC" w:rsidRPr="004E2B9E">
        <w:rPr>
          <w:b/>
          <w:bCs/>
          <w:i w:val="0"/>
          <w:iCs w:val="0"/>
          <w:color w:val="000000" w:themeColor="text1"/>
          <w:sz w:val="20"/>
          <w:szCs w:val="20"/>
        </w:rPr>
        <w:t xml:space="preserve"> layer of the ground truth model and four prior models (R1, R2, R3 and R4). The red dot indicates the location </w:t>
      </w:r>
      <w:r w:rsidR="00AB7337" w:rsidRPr="004E2B9E">
        <w:rPr>
          <w:b/>
          <w:bCs/>
          <w:i w:val="0"/>
          <w:iCs w:val="0"/>
          <w:color w:val="000000" w:themeColor="text1"/>
          <w:sz w:val="20"/>
          <w:szCs w:val="20"/>
        </w:rPr>
        <w:t xml:space="preserve">of </w:t>
      </w:r>
      <w:r w:rsidR="003200AC" w:rsidRPr="004E2B9E">
        <w:rPr>
          <w:b/>
          <w:bCs/>
          <w:i w:val="0"/>
          <w:iCs w:val="0"/>
          <w:color w:val="000000" w:themeColor="text1"/>
          <w:sz w:val="20"/>
          <w:szCs w:val="20"/>
        </w:rPr>
        <w:t xml:space="preserve">the injection well. The four black dots are the locations </w:t>
      </w:r>
      <w:r w:rsidR="00AB7337" w:rsidRPr="004E2B9E">
        <w:rPr>
          <w:b/>
          <w:bCs/>
          <w:i w:val="0"/>
          <w:iCs w:val="0"/>
          <w:color w:val="000000" w:themeColor="text1"/>
          <w:sz w:val="20"/>
          <w:szCs w:val="20"/>
        </w:rPr>
        <w:t xml:space="preserve">of </w:t>
      </w:r>
      <w:r w:rsidR="003200AC" w:rsidRPr="004E2B9E">
        <w:rPr>
          <w:b/>
          <w:bCs/>
          <w:i w:val="0"/>
          <w:iCs w:val="0"/>
          <w:color w:val="000000" w:themeColor="text1"/>
          <w:sz w:val="20"/>
          <w:szCs w:val="20"/>
        </w:rPr>
        <w:t xml:space="preserve">four monitoring wells. </w:t>
      </w:r>
    </w:p>
    <w:p w14:paraId="6709233A" w14:textId="75CB12F2" w:rsidR="009822C7" w:rsidRPr="004E2B9E" w:rsidDel="00803626" w:rsidRDefault="009822C7" w:rsidP="00A651E4">
      <w:pPr>
        <w:pStyle w:val="para1"/>
        <w:rPr>
          <w:del w:id="57" w:author="Morales, Misael Miguel-Gomez" w:date="2023-07-10T11:52:00Z"/>
        </w:rPr>
      </w:pPr>
    </w:p>
    <w:p w14:paraId="6A25AF6A" w14:textId="603B5407" w:rsidR="009822C7" w:rsidRPr="004E2B9E" w:rsidRDefault="003200AC" w:rsidP="00A651E4">
      <w:pPr>
        <w:pStyle w:val="para1"/>
      </w:pPr>
      <w:r w:rsidRPr="004E2B9E">
        <w:t xml:space="preserve">In the work of Chen et al. (2020), the data (i.e., time series pressure and saturation) collected from the injection well and monitoring wells </w:t>
      </w:r>
      <w:r w:rsidR="00B654C2" w:rsidRPr="004E2B9E">
        <w:t>were</w:t>
      </w:r>
      <w:r w:rsidRPr="004E2B9E">
        <w:t xml:space="preserve"> used to demonstrate the effectiveness of monitoring data to reduce the uncertainty in the predictions of risk </w:t>
      </w:r>
      <w:r w:rsidR="00CE437C">
        <w:t>quantities</w:t>
      </w:r>
      <w:r w:rsidRPr="004E2B9E">
        <w:t xml:space="preserve"> (e.g., </w:t>
      </w:r>
      <w:r w:rsidR="00EA4AF8" w:rsidRPr="004E2B9E">
        <w:t>CO</w:t>
      </w:r>
      <w:r w:rsidR="00EA4AF8" w:rsidRPr="004E2B9E">
        <w:rPr>
          <w:vertAlign w:val="subscript"/>
        </w:rPr>
        <w:t>2</w:t>
      </w:r>
      <w:r w:rsidR="00A51207" w:rsidRPr="004E2B9E">
        <w:t xml:space="preserve"> plume area</w:t>
      </w:r>
      <w:r w:rsidRPr="004E2B9E">
        <w:t>)</w:t>
      </w:r>
      <w:r w:rsidR="00A51207" w:rsidRPr="004E2B9E">
        <w:t xml:space="preserve">. In this work, we only focus on the assimilation of spatial data </w:t>
      </w:r>
      <w:r w:rsidR="00B654C2" w:rsidRPr="004E2B9E">
        <w:t>(</w:t>
      </w:r>
      <w:r w:rsidR="00B654C2" w:rsidRPr="004E2B9E">
        <w:rPr>
          <w:szCs w:val="24"/>
        </w:rPr>
        <w:t>CO</w:t>
      </w:r>
      <w:r w:rsidR="00B654C2" w:rsidRPr="004E2B9E">
        <w:rPr>
          <w:szCs w:val="24"/>
          <w:vertAlign w:val="subscript"/>
        </w:rPr>
        <w:t>2</w:t>
      </w:r>
      <w:r w:rsidR="00B654C2" w:rsidRPr="004E2B9E">
        <w:t xml:space="preserve"> saturation maps) </w:t>
      </w:r>
      <w:r w:rsidR="00A51207" w:rsidRPr="004E2B9E">
        <w:t xml:space="preserve">to reduce the uncertainty in the predictions of risk metrics. The spatial data we considered are the </w:t>
      </w:r>
      <w:r w:rsidR="00EA4AF8" w:rsidRPr="004E2B9E">
        <w:t>CO</w:t>
      </w:r>
      <w:r w:rsidR="00EA4AF8" w:rsidRPr="004E2B9E">
        <w:rPr>
          <w:vertAlign w:val="subscript"/>
        </w:rPr>
        <w:t>2</w:t>
      </w:r>
      <w:r w:rsidR="00A51207" w:rsidRPr="004E2B9E">
        <w:t xml:space="preserve"> saturation maps which can be interpreted from </w:t>
      </w:r>
      <w:r w:rsidR="00945305" w:rsidRPr="004E2B9E">
        <w:t>4</w:t>
      </w:r>
      <w:r w:rsidR="00A51207" w:rsidRPr="004E2B9E">
        <w:t xml:space="preserve">D seismic surveys. </w:t>
      </w:r>
      <w:r w:rsidR="00A51207" w:rsidRPr="004E2B9E">
        <w:fldChar w:fldCharType="begin"/>
      </w:r>
      <w:r w:rsidR="00A51207" w:rsidRPr="004E2B9E">
        <w:instrText xml:space="preserve"> REF _Ref126762045 \h </w:instrText>
      </w:r>
      <w:r w:rsidR="004E2B9E">
        <w:instrText xml:space="preserve"> \* MERGEFORMAT </w:instrText>
      </w:r>
      <w:r w:rsidR="00A51207" w:rsidRPr="004E2B9E">
        <w:fldChar w:fldCharType="separate"/>
      </w:r>
      <w:r w:rsidR="00A51207" w:rsidRPr="004E2B9E">
        <w:t xml:space="preserve">Figure </w:t>
      </w:r>
      <w:r w:rsidR="00A51207" w:rsidRPr="004E2B9E">
        <w:rPr>
          <w:noProof/>
        </w:rPr>
        <w:t>2</w:t>
      </w:r>
      <w:r w:rsidR="00A51207" w:rsidRPr="004E2B9E">
        <w:fldChar w:fldCharType="end"/>
      </w:r>
      <w:r w:rsidR="00A51207" w:rsidRPr="004E2B9E">
        <w:t xml:space="preserve"> shows the </w:t>
      </w:r>
      <w:r w:rsidR="00EA4AF8" w:rsidRPr="004E2B9E">
        <w:t>CO</w:t>
      </w:r>
      <w:r w:rsidR="00EA4AF8" w:rsidRPr="004E2B9E">
        <w:rPr>
          <w:vertAlign w:val="subscript"/>
        </w:rPr>
        <w:t>2</w:t>
      </w:r>
      <w:r w:rsidR="00A51207" w:rsidRPr="004E2B9E">
        <w:t xml:space="preserve"> saturation maps at years 1, 3 and 5. These </w:t>
      </w:r>
      <w:r w:rsidR="00EA4AF8" w:rsidRPr="004E2B9E">
        <w:t>CO</w:t>
      </w:r>
      <w:r w:rsidR="00EA4AF8" w:rsidRPr="004E2B9E">
        <w:rPr>
          <w:vertAlign w:val="subscript"/>
        </w:rPr>
        <w:t>2</w:t>
      </w:r>
      <w:r w:rsidR="00A51207" w:rsidRPr="004E2B9E">
        <w:t xml:space="preserve"> saturation maps </w:t>
      </w:r>
      <w:r w:rsidR="00AB7337" w:rsidRPr="004E2B9E">
        <w:t>are</w:t>
      </w:r>
      <w:r w:rsidR="00A51207" w:rsidRPr="004E2B9E">
        <w:t xml:space="preserve"> sequentially assimilated into </w:t>
      </w:r>
      <w:r w:rsidR="00B654C2" w:rsidRPr="004E2B9E">
        <w:t xml:space="preserve">the </w:t>
      </w:r>
      <w:r w:rsidR="00A51207" w:rsidRPr="004E2B9E">
        <w:t>reservoir models using ES-MDA</w:t>
      </w:r>
      <w:r w:rsidR="003C49FB" w:rsidRPr="004E2B9E">
        <w:t>-GEO</w:t>
      </w:r>
      <w:r w:rsidR="00A51207" w:rsidRPr="004E2B9E">
        <w:t xml:space="preserve"> approach to update </w:t>
      </w:r>
      <w:r w:rsidR="00B654C2" w:rsidRPr="004E2B9E">
        <w:t>permeability distributions</w:t>
      </w:r>
      <w:r w:rsidR="00A51207" w:rsidRPr="004E2B9E">
        <w:t xml:space="preserve">. Specifically, we performed three different data assimilation </w:t>
      </w:r>
      <w:r w:rsidR="00B654C2" w:rsidRPr="004E2B9E">
        <w:t>steps</w:t>
      </w:r>
      <w:ins w:id="58" w:author="Morales, Misael Miguel-Gomez" w:date="2023-07-10T13:27:00Z">
        <w:r w:rsidR="00A71BC7">
          <w:t xml:space="preserve"> using the entire saturation maps at each step</w:t>
        </w:r>
      </w:ins>
      <w:r w:rsidR="00A51207" w:rsidRPr="004E2B9E">
        <w:t xml:space="preserve">. Only the </w:t>
      </w:r>
      <w:r w:rsidR="00EA4AF8" w:rsidRPr="004E2B9E">
        <w:t>CO</w:t>
      </w:r>
      <w:r w:rsidR="00EA4AF8" w:rsidRPr="004E2B9E">
        <w:rPr>
          <w:vertAlign w:val="subscript"/>
        </w:rPr>
        <w:t>2</w:t>
      </w:r>
      <w:r w:rsidR="00A51207" w:rsidRPr="004E2B9E">
        <w:t xml:space="preserve"> saturation map at year 1 was </w:t>
      </w:r>
      <w:r w:rsidR="00B654C2" w:rsidRPr="004E2B9E">
        <w:t xml:space="preserve">utilized </w:t>
      </w:r>
      <w:r w:rsidR="00A51207" w:rsidRPr="004E2B9E">
        <w:t>in the first data assimilation</w:t>
      </w:r>
      <w:r w:rsidR="009E0AC2" w:rsidRPr="004E2B9E">
        <w:t xml:space="preserve"> step</w:t>
      </w:r>
      <w:r w:rsidR="00A51207" w:rsidRPr="004E2B9E">
        <w:t xml:space="preserve">, while </w:t>
      </w:r>
      <w:r w:rsidR="00EA4AF8" w:rsidRPr="004E2B9E">
        <w:t>CO</w:t>
      </w:r>
      <w:r w:rsidR="00EA4AF8" w:rsidRPr="004E2B9E">
        <w:rPr>
          <w:vertAlign w:val="subscript"/>
        </w:rPr>
        <w:t>2</w:t>
      </w:r>
      <w:r w:rsidR="00A51207" w:rsidRPr="004E2B9E">
        <w:t xml:space="preserve"> saturation maps at years 1 and 3 were </w:t>
      </w:r>
      <w:r w:rsidR="009E0AC2" w:rsidRPr="004E2B9E">
        <w:t xml:space="preserve">utilized </w:t>
      </w:r>
      <w:r w:rsidR="00A51207" w:rsidRPr="004E2B9E">
        <w:t xml:space="preserve">in the second data assimilation </w:t>
      </w:r>
      <w:r w:rsidR="009E0AC2" w:rsidRPr="004E2B9E">
        <w:t xml:space="preserve">step </w:t>
      </w:r>
      <w:r w:rsidR="00A51207" w:rsidRPr="004E2B9E">
        <w:t xml:space="preserve">and the maps at years 1, 3 and 5 were </w:t>
      </w:r>
      <w:r w:rsidR="009E0AC2" w:rsidRPr="004E2B9E">
        <w:t>utilized</w:t>
      </w:r>
      <w:r w:rsidR="00A51207" w:rsidRPr="004E2B9E">
        <w:t xml:space="preserve"> in the third data assimilation</w:t>
      </w:r>
      <w:r w:rsidR="009E0AC2" w:rsidRPr="004E2B9E">
        <w:t xml:space="preserve"> step</w:t>
      </w:r>
      <w:r w:rsidR="00A51207" w:rsidRPr="004E2B9E">
        <w:t xml:space="preserve">. </w:t>
      </w:r>
    </w:p>
    <w:p w14:paraId="5D9FE5C5" w14:textId="77777777" w:rsidR="00A51207" w:rsidRPr="004E2B9E" w:rsidRDefault="00A51207" w:rsidP="00A651E4">
      <w:pPr>
        <w:pStyle w:val="para1"/>
      </w:pPr>
    </w:p>
    <w:p w14:paraId="0BA4BB2B" w14:textId="77777777" w:rsidR="003200AC" w:rsidRPr="004E2B9E" w:rsidRDefault="003200AC" w:rsidP="00A651E4">
      <w:pPr>
        <w:pStyle w:val="para1"/>
      </w:pPr>
    </w:p>
    <w:p w14:paraId="744A0ED8" w14:textId="20C2D357" w:rsidR="009822C7" w:rsidRPr="004E2B9E" w:rsidRDefault="00617632" w:rsidP="00617632">
      <w:pPr>
        <w:pStyle w:val="para1"/>
        <w:jc w:val="center"/>
      </w:pPr>
      <w:r w:rsidRPr="004E2B9E">
        <w:rPr>
          <w:noProof/>
        </w:rPr>
        <w:drawing>
          <wp:inline distT="0" distB="0" distL="0" distR="0" wp14:anchorId="2627B8D7" wp14:editId="6762959F">
            <wp:extent cx="5678991" cy="187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6677" cy="1885453"/>
                    </a:xfrm>
                    <a:prstGeom prst="rect">
                      <a:avLst/>
                    </a:prstGeom>
                    <a:noFill/>
                  </pic:spPr>
                </pic:pic>
              </a:graphicData>
            </a:graphic>
          </wp:inline>
        </w:drawing>
      </w:r>
    </w:p>
    <w:p w14:paraId="638F0E05" w14:textId="28E93C0D" w:rsidR="009822C7" w:rsidRPr="004E2B9E" w:rsidRDefault="00D51298" w:rsidP="00DB212D">
      <w:pPr>
        <w:pStyle w:val="Caption"/>
        <w:jc w:val="center"/>
        <w:rPr>
          <w:b/>
          <w:bCs/>
          <w:i w:val="0"/>
          <w:iCs w:val="0"/>
          <w:color w:val="000000" w:themeColor="text1"/>
          <w:sz w:val="20"/>
          <w:szCs w:val="20"/>
        </w:rPr>
      </w:pPr>
      <w:bookmarkStart w:id="59" w:name="_Ref126762045"/>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2</w:t>
      </w:r>
      <w:r w:rsidRPr="004E2B9E">
        <w:rPr>
          <w:b/>
          <w:bCs/>
          <w:i w:val="0"/>
          <w:iCs w:val="0"/>
          <w:color w:val="000000" w:themeColor="text1"/>
          <w:sz w:val="20"/>
          <w:szCs w:val="20"/>
        </w:rPr>
        <w:fldChar w:fldCharType="end"/>
      </w:r>
      <w:bookmarkEnd w:id="59"/>
      <w:r w:rsidR="00A51207" w:rsidRPr="004E2B9E">
        <w:rPr>
          <w:b/>
          <w:bCs/>
          <w:i w:val="0"/>
          <w:iCs w:val="0"/>
          <w:color w:val="000000" w:themeColor="text1"/>
          <w:sz w:val="20"/>
          <w:szCs w:val="20"/>
        </w:rPr>
        <w:t xml:space="preserve">: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A51207" w:rsidRPr="004E2B9E">
        <w:rPr>
          <w:b/>
          <w:bCs/>
          <w:i w:val="0"/>
          <w:iCs w:val="0"/>
          <w:color w:val="000000" w:themeColor="text1"/>
          <w:sz w:val="20"/>
          <w:szCs w:val="20"/>
        </w:rPr>
        <w:t xml:space="preserve"> saturation maps at years 1, 3 and 5</w:t>
      </w:r>
      <w:ins w:id="60" w:author="Morales, Misael Miguel-Gomez" w:date="2023-07-10T12:34:00Z">
        <w:r w:rsidR="00387176">
          <w:rPr>
            <w:b/>
            <w:bCs/>
            <w:i w:val="0"/>
            <w:iCs w:val="0"/>
            <w:color w:val="000000" w:themeColor="text1"/>
            <w:sz w:val="20"/>
            <w:szCs w:val="20"/>
          </w:rPr>
          <w:t xml:space="preserve"> for the Ground Truth model</w:t>
        </w:r>
      </w:ins>
      <w:r w:rsidR="00A51207" w:rsidRPr="004E2B9E">
        <w:rPr>
          <w:b/>
          <w:bCs/>
          <w:i w:val="0"/>
          <w:iCs w:val="0"/>
          <w:color w:val="000000" w:themeColor="text1"/>
          <w:sz w:val="20"/>
          <w:szCs w:val="20"/>
        </w:rPr>
        <w:t xml:space="preserve">. </w:t>
      </w:r>
    </w:p>
    <w:p w14:paraId="6B609E1C" w14:textId="48D29CF3" w:rsidR="009822C7" w:rsidRPr="004E2B9E" w:rsidRDefault="009822C7" w:rsidP="00A651E4">
      <w:pPr>
        <w:pStyle w:val="para1"/>
      </w:pPr>
    </w:p>
    <w:p w14:paraId="3A990B84" w14:textId="025E49FA" w:rsidR="000A4A2B" w:rsidRPr="004E2B9E" w:rsidRDefault="00A51207" w:rsidP="00A73AE3">
      <w:pPr>
        <w:pStyle w:val="para1"/>
      </w:pPr>
      <w:r w:rsidRPr="004E2B9E">
        <w:fldChar w:fldCharType="begin"/>
      </w:r>
      <w:r w:rsidRPr="004E2B9E">
        <w:instrText xml:space="preserve"> REF _Ref126762476 \h </w:instrText>
      </w:r>
      <w:r w:rsidR="004E2B9E">
        <w:instrText xml:space="preserve"> \* MERGEFORMAT </w:instrText>
      </w:r>
      <w:r w:rsidRPr="004E2B9E">
        <w:fldChar w:fldCharType="separate"/>
      </w:r>
      <w:r w:rsidRPr="004E2B9E">
        <w:t xml:space="preserve">Figure </w:t>
      </w:r>
      <w:r w:rsidRPr="004E2B9E">
        <w:rPr>
          <w:noProof/>
        </w:rPr>
        <w:t>3</w:t>
      </w:r>
      <w:r w:rsidRPr="004E2B9E">
        <w:fldChar w:fldCharType="end"/>
      </w:r>
      <w:r w:rsidRPr="004E2B9E">
        <w:t xml:space="preserve"> shows the </w:t>
      </w:r>
      <w:r w:rsidR="000A4A2B" w:rsidRPr="004E2B9E">
        <w:t xml:space="preserve">model updating for the first four model realizations after the assimilation of first year </w:t>
      </w:r>
      <w:r w:rsidR="00EA4AF8" w:rsidRPr="004E2B9E">
        <w:t>CO</w:t>
      </w:r>
      <w:r w:rsidR="00EA4AF8" w:rsidRPr="004E2B9E">
        <w:rPr>
          <w:vertAlign w:val="subscript"/>
        </w:rPr>
        <w:t>2</w:t>
      </w:r>
      <w:r w:rsidR="000A4A2B" w:rsidRPr="004E2B9E">
        <w:t xml:space="preserve"> saturation map. As observe</w:t>
      </w:r>
      <w:r w:rsidR="009E0AC2" w:rsidRPr="004E2B9E">
        <w:t>d from the figure</w:t>
      </w:r>
      <w:r w:rsidR="000A4A2B" w:rsidRPr="004E2B9E">
        <w:t xml:space="preserve">, the permeability fields </w:t>
      </w:r>
      <w:r w:rsidR="00083510" w:rsidRPr="004E2B9E">
        <w:t>have</w:t>
      </w:r>
      <w:r w:rsidR="000A4A2B" w:rsidRPr="004E2B9E">
        <w:t xml:space="preserve"> been significantly updated compared to fields in the prior models, and the updated models a</w:t>
      </w:r>
      <w:r w:rsidR="009E0AC2" w:rsidRPr="004E2B9E">
        <w:t>ppear</w:t>
      </w:r>
      <w:r w:rsidR="000A4A2B" w:rsidRPr="004E2B9E">
        <w:t xml:space="preserve"> closer to </w:t>
      </w:r>
      <w:r w:rsidR="00AB7337" w:rsidRPr="004E2B9E">
        <w:t xml:space="preserve">the </w:t>
      </w:r>
      <w:r w:rsidR="000A4A2B" w:rsidRPr="004E2B9E">
        <w:t>ground t</w:t>
      </w:r>
      <w:r w:rsidR="00083510" w:rsidRPr="004E2B9E">
        <w:t xml:space="preserve">ruth model, especially the permeability </w:t>
      </w:r>
      <w:r w:rsidR="009E0AC2" w:rsidRPr="004E2B9E">
        <w:t xml:space="preserve">distribution </w:t>
      </w:r>
      <w:r w:rsidR="00083510" w:rsidRPr="004E2B9E">
        <w:t xml:space="preserve">within the </w:t>
      </w:r>
      <w:r w:rsidR="00EA4AF8" w:rsidRPr="004E2B9E">
        <w:t>CO</w:t>
      </w:r>
      <w:r w:rsidR="00EA4AF8" w:rsidRPr="004E2B9E">
        <w:rPr>
          <w:vertAlign w:val="subscript"/>
        </w:rPr>
        <w:t>2</w:t>
      </w:r>
      <w:r w:rsidR="00083510" w:rsidRPr="004E2B9E">
        <w:t xml:space="preserve"> plume area at year 1. </w:t>
      </w:r>
      <w:r w:rsidR="00083510" w:rsidRPr="004E2B9E">
        <w:fldChar w:fldCharType="begin"/>
      </w:r>
      <w:r w:rsidR="00083510" w:rsidRPr="004E2B9E">
        <w:instrText xml:space="preserve"> REF _Ref126763378 \h </w:instrText>
      </w:r>
      <w:r w:rsidR="004E2B9E">
        <w:instrText xml:space="preserve"> \* MERGEFORMAT </w:instrText>
      </w:r>
      <w:r w:rsidR="00083510" w:rsidRPr="004E2B9E">
        <w:fldChar w:fldCharType="separate"/>
      </w:r>
      <w:r w:rsidR="00083510" w:rsidRPr="004E2B9E">
        <w:t>Figure</w:t>
      </w:r>
      <w:ins w:id="61" w:author="Morales, Misael Miguel-Gomez" w:date="2023-07-10T14:19:00Z">
        <w:r w:rsidR="005918F2">
          <w:t>s</w:t>
        </w:r>
      </w:ins>
      <w:r w:rsidR="00083510" w:rsidRPr="004E2B9E">
        <w:t xml:space="preserve"> </w:t>
      </w:r>
      <w:r w:rsidR="00083510" w:rsidRPr="004E2B9E">
        <w:rPr>
          <w:noProof/>
        </w:rPr>
        <w:t>4</w:t>
      </w:r>
      <w:r w:rsidR="00083510" w:rsidRPr="004E2B9E">
        <w:fldChar w:fldCharType="end"/>
      </w:r>
      <w:ins w:id="62" w:author="Morales, Misael Miguel-Gomez" w:date="2023-07-10T14:19:00Z">
        <w:r w:rsidR="005918F2">
          <w:t xml:space="preserve"> and 5</w:t>
        </w:r>
      </w:ins>
      <w:r w:rsidR="00083510" w:rsidRPr="004E2B9E">
        <w:t xml:space="preserve"> display</w:t>
      </w:r>
      <w:del w:id="63" w:author="Morales, Misael Miguel-Gomez" w:date="2023-07-10T14:19:00Z">
        <w:r w:rsidR="00083510" w:rsidRPr="004E2B9E" w:rsidDel="005918F2">
          <w:delText>s</w:delText>
        </w:r>
      </w:del>
      <w:r w:rsidR="00083510" w:rsidRPr="004E2B9E">
        <w:t xml:space="preserve"> the evolution of updated permeability field with increas</w:t>
      </w:r>
      <w:r w:rsidR="001B3B16" w:rsidRPr="004E2B9E">
        <w:t>ing</w:t>
      </w:r>
      <w:r w:rsidR="00083510" w:rsidRPr="004E2B9E">
        <w:t xml:space="preserve"> </w:t>
      </w:r>
      <w:r w:rsidR="009E0AC2" w:rsidRPr="004E2B9E">
        <w:t xml:space="preserve">assimilation of </w:t>
      </w:r>
      <w:r w:rsidR="00EA4AF8" w:rsidRPr="004E2B9E">
        <w:t>CO</w:t>
      </w:r>
      <w:r w:rsidR="00EA4AF8" w:rsidRPr="004E2B9E">
        <w:rPr>
          <w:vertAlign w:val="subscript"/>
        </w:rPr>
        <w:t>2</w:t>
      </w:r>
      <w:r w:rsidR="00083510" w:rsidRPr="004E2B9E">
        <w:t xml:space="preserve"> saturation maps</w:t>
      </w:r>
      <w:ins w:id="64" w:author="Morales, Misael Miguel-Gomez" w:date="2023-07-10T14:19:00Z">
        <w:r w:rsidR="005918F2">
          <w:t>, and the ensemble uncertainty metrics, respectively</w:t>
        </w:r>
      </w:ins>
      <w:r w:rsidR="00083510" w:rsidRPr="004E2B9E">
        <w:t xml:space="preserve">. </w:t>
      </w:r>
      <w:r w:rsidR="007F557E" w:rsidRPr="004E2B9E">
        <w:t xml:space="preserve">As can be observed from </w:t>
      </w:r>
      <w:r w:rsidR="007F557E" w:rsidRPr="004E2B9E">
        <w:fldChar w:fldCharType="begin"/>
      </w:r>
      <w:r w:rsidR="007F557E" w:rsidRPr="004E2B9E">
        <w:instrText xml:space="preserve"> REF _Ref126763378 \h </w:instrText>
      </w:r>
      <w:r w:rsidR="004E2B9E">
        <w:instrText xml:space="preserve"> \* MERGEFORMAT </w:instrText>
      </w:r>
      <w:r w:rsidR="007F557E" w:rsidRPr="004E2B9E">
        <w:fldChar w:fldCharType="separate"/>
      </w:r>
      <w:r w:rsidR="007F557E" w:rsidRPr="004E2B9E">
        <w:t xml:space="preserve">Figure </w:t>
      </w:r>
      <w:r w:rsidR="007F557E" w:rsidRPr="004E2B9E">
        <w:rPr>
          <w:noProof/>
        </w:rPr>
        <w:t>4</w:t>
      </w:r>
      <w:r w:rsidR="007F557E" w:rsidRPr="004E2B9E">
        <w:fldChar w:fldCharType="end"/>
      </w:r>
      <w:r w:rsidR="007F557E" w:rsidRPr="004E2B9E">
        <w:t>, with the increase</w:t>
      </w:r>
      <w:r w:rsidR="009E0AC2" w:rsidRPr="004E2B9E">
        <w:t>d</w:t>
      </w:r>
      <w:r w:rsidR="007F557E" w:rsidRPr="004E2B9E">
        <w:t xml:space="preserve"> </w:t>
      </w:r>
      <w:r w:rsidR="009E0AC2" w:rsidRPr="004E2B9E">
        <w:t xml:space="preserve">use </w:t>
      </w:r>
      <w:r w:rsidR="007F557E" w:rsidRPr="004E2B9E">
        <w:t xml:space="preserve">of </w:t>
      </w:r>
      <w:r w:rsidR="00EA4AF8" w:rsidRPr="004E2B9E">
        <w:t>CO</w:t>
      </w:r>
      <w:r w:rsidR="00EA4AF8" w:rsidRPr="004E2B9E">
        <w:rPr>
          <w:vertAlign w:val="subscript"/>
        </w:rPr>
        <w:t>2</w:t>
      </w:r>
      <w:r w:rsidR="007F557E" w:rsidRPr="004E2B9E">
        <w:t xml:space="preserve"> saturation maps (or number of seismic surveys) </w:t>
      </w:r>
      <w:r w:rsidR="009E0AC2" w:rsidRPr="004E2B9E">
        <w:t xml:space="preserve">through the </w:t>
      </w:r>
      <w:r w:rsidR="007F557E" w:rsidRPr="004E2B9E">
        <w:t>data assimilation</w:t>
      </w:r>
      <w:r w:rsidR="009E0AC2" w:rsidRPr="004E2B9E">
        <w:t xml:space="preserve"> process</w:t>
      </w:r>
      <w:r w:rsidR="007F557E" w:rsidRPr="004E2B9E">
        <w:t xml:space="preserve">, the updated </w:t>
      </w:r>
      <w:r w:rsidR="009E0AC2" w:rsidRPr="004E2B9E">
        <w:t>permeability distribution gets</w:t>
      </w:r>
      <w:r w:rsidR="007F557E" w:rsidRPr="004E2B9E">
        <w:t xml:space="preserve"> closer to the ground truth model.</w:t>
      </w:r>
      <w:ins w:id="65" w:author="Morales, Misael Miguel-Gomez" w:date="2023-07-10T14:19:00Z">
        <w:r w:rsidR="005918F2">
          <w:t xml:space="preserve"> Figure 5 compares the mean and standard deviation of the ensemble with each assimilation step, showing a convergence to the ground truth model.</w:t>
        </w:r>
      </w:ins>
      <w:del w:id="66" w:author="Morales, Misael Miguel-Gomez" w:date="2023-07-10T14:19:00Z">
        <w:r w:rsidR="007F557E" w:rsidRPr="004E2B9E" w:rsidDel="005918F2">
          <w:delText xml:space="preserve"> </w:delText>
        </w:r>
      </w:del>
    </w:p>
    <w:p w14:paraId="63CB11B8" w14:textId="5AFEE5A4" w:rsidR="00617632" w:rsidRPr="004E2B9E" w:rsidRDefault="00A51207" w:rsidP="00F01A0F">
      <w:pPr>
        <w:pStyle w:val="para1"/>
        <w:jc w:val="center"/>
      </w:pPr>
      <w:r w:rsidRPr="004E2B9E">
        <w:rPr>
          <w:noProof/>
        </w:rPr>
        <w:drawing>
          <wp:inline distT="0" distB="0" distL="0" distR="0" wp14:anchorId="0EA65DF8" wp14:editId="0F92D1B2">
            <wp:extent cx="5283200" cy="35857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0095" cy="3603977"/>
                    </a:xfrm>
                    <a:prstGeom prst="rect">
                      <a:avLst/>
                    </a:prstGeom>
                    <a:noFill/>
                  </pic:spPr>
                </pic:pic>
              </a:graphicData>
            </a:graphic>
          </wp:inline>
        </w:drawing>
      </w:r>
    </w:p>
    <w:p w14:paraId="32E64342" w14:textId="6E4BD3EE" w:rsidR="00617632" w:rsidRPr="004E2B9E" w:rsidRDefault="00D51298" w:rsidP="00DB212D">
      <w:pPr>
        <w:pStyle w:val="Caption"/>
        <w:jc w:val="center"/>
        <w:rPr>
          <w:b/>
          <w:bCs/>
          <w:i w:val="0"/>
          <w:iCs w:val="0"/>
          <w:color w:val="000000" w:themeColor="text1"/>
          <w:sz w:val="20"/>
          <w:szCs w:val="20"/>
        </w:rPr>
      </w:pPr>
      <w:bookmarkStart w:id="67" w:name="_Ref126762476"/>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3</w:t>
      </w:r>
      <w:r w:rsidRPr="004E2B9E">
        <w:rPr>
          <w:b/>
          <w:bCs/>
          <w:i w:val="0"/>
          <w:iCs w:val="0"/>
          <w:color w:val="000000" w:themeColor="text1"/>
          <w:sz w:val="20"/>
          <w:szCs w:val="20"/>
        </w:rPr>
        <w:fldChar w:fldCharType="end"/>
      </w:r>
      <w:bookmarkEnd w:id="67"/>
      <w:r w:rsidR="00617632" w:rsidRPr="004E2B9E">
        <w:rPr>
          <w:b/>
          <w:bCs/>
          <w:i w:val="0"/>
          <w:iCs w:val="0"/>
          <w:color w:val="000000" w:themeColor="text1"/>
          <w:sz w:val="20"/>
          <w:szCs w:val="20"/>
        </w:rPr>
        <w:t>:</w:t>
      </w:r>
      <w:r w:rsidR="00F01A0F" w:rsidRPr="004E2B9E">
        <w:rPr>
          <w:b/>
          <w:bCs/>
          <w:i w:val="0"/>
          <w:iCs w:val="0"/>
          <w:color w:val="000000" w:themeColor="text1"/>
          <w:sz w:val="20"/>
          <w:szCs w:val="20"/>
        </w:rPr>
        <w:t xml:space="preserve"> </w:t>
      </w:r>
      <w:r w:rsidR="00A51207" w:rsidRPr="004E2B9E">
        <w:rPr>
          <w:b/>
          <w:bCs/>
          <w:i w:val="0"/>
          <w:iCs w:val="0"/>
          <w:color w:val="000000" w:themeColor="text1"/>
          <w:sz w:val="20"/>
          <w:szCs w:val="20"/>
        </w:rPr>
        <w:t>Model update after the assimilation of first year saturation map.</w:t>
      </w:r>
    </w:p>
    <w:p w14:paraId="79F3F213" w14:textId="1E9AC6A1" w:rsidR="00617632" w:rsidRPr="004E2B9E" w:rsidRDefault="00617632" w:rsidP="00A651E4">
      <w:pPr>
        <w:pStyle w:val="para1"/>
      </w:pPr>
    </w:p>
    <w:p w14:paraId="6270B070" w14:textId="4C0574D4" w:rsidR="00617632" w:rsidRPr="004E2B9E" w:rsidRDefault="00617632" w:rsidP="00617632">
      <w:pPr>
        <w:pStyle w:val="para1"/>
        <w:jc w:val="center"/>
      </w:pPr>
      <w:r w:rsidRPr="004E2B9E">
        <w:rPr>
          <w:noProof/>
        </w:rPr>
        <w:drawing>
          <wp:inline distT="0" distB="0" distL="0" distR="0" wp14:anchorId="6B97AC8E" wp14:editId="0FE399D2">
            <wp:extent cx="3943847" cy="25549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4027" cy="2561578"/>
                    </a:xfrm>
                    <a:prstGeom prst="rect">
                      <a:avLst/>
                    </a:prstGeom>
                    <a:noFill/>
                  </pic:spPr>
                </pic:pic>
              </a:graphicData>
            </a:graphic>
          </wp:inline>
        </w:drawing>
      </w:r>
    </w:p>
    <w:p w14:paraId="085FBDB0" w14:textId="6B02EDA0" w:rsidR="00617632" w:rsidRPr="004E2B9E" w:rsidRDefault="004A491E" w:rsidP="00DB212D">
      <w:pPr>
        <w:pStyle w:val="Caption"/>
        <w:jc w:val="center"/>
        <w:rPr>
          <w:b/>
          <w:bCs/>
          <w:i w:val="0"/>
          <w:iCs w:val="0"/>
          <w:color w:val="000000" w:themeColor="text1"/>
          <w:sz w:val="20"/>
          <w:szCs w:val="20"/>
        </w:rPr>
      </w:pPr>
      <w:bookmarkStart w:id="68" w:name="_Ref12676337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Pr="004E2B9E">
        <w:rPr>
          <w:b/>
          <w:bCs/>
          <w:i w:val="0"/>
          <w:iCs w:val="0"/>
          <w:color w:val="000000" w:themeColor="text1"/>
          <w:sz w:val="20"/>
          <w:szCs w:val="20"/>
        </w:rPr>
        <w:t>4</w:t>
      </w:r>
      <w:r w:rsidRPr="004E2B9E">
        <w:rPr>
          <w:b/>
          <w:bCs/>
          <w:i w:val="0"/>
          <w:iCs w:val="0"/>
          <w:color w:val="000000" w:themeColor="text1"/>
          <w:sz w:val="20"/>
          <w:szCs w:val="20"/>
        </w:rPr>
        <w:fldChar w:fldCharType="end"/>
      </w:r>
      <w:bookmarkEnd w:id="68"/>
      <w:r w:rsidR="00617632" w:rsidRPr="004E2B9E">
        <w:rPr>
          <w:b/>
          <w:bCs/>
          <w:i w:val="0"/>
          <w:iCs w:val="0"/>
          <w:color w:val="000000" w:themeColor="text1"/>
          <w:sz w:val="20"/>
          <w:szCs w:val="20"/>
        </w:rPr>
        <w:t xml:space="preserve">: </w:t>
      </w:r>
      <w:r w:rsidR="00F01A0F" w:rsidRPr="004E2B9E">
        <w:rPr>
          <w:b/>
          <w:bCs/>
          <w:i w:val="0"/>
          <w:iCs w:val="0"/>
          <w:color w:val="000000" w:themeColor="text1"/>
          <w:sz w:val="20"/>
          <w:szCs w:val="20"/>
        </w:rPr>
        <w:t xml:space="preserve">Evolution of </w:t>
      </w:r>
      <w:r w:rsidR="006C6F51">
        <w:rPr>
          <w:b/>
          <w:bCs/>
          <w:i w:val="0"/>
          <w:iCs w:val="0"/>
          <w:color w:val="000000" w:themeColor="text1"/>
          <w:sz w:val="20"/>
          <w:szCs w:val="20"/>
        </w:rPr>
        <w:t>permeability field</w:t>
      </w:r>
      <w:r w:rsidR="00F01A0F" w:rsidRPr="004E2B9E">
        <w:rPr>
          <w:b/>
          <w:bCs/>
          <w:i w:val="0"/>
          <w:iCs w:val="0"/>
          <w:color w:val="000000" w:themeColor="text1"/>
          <w:sz w:val="20"/>
          <w:szCs w:val="20"/>
        </w:rPr>
        <w:t xml:space="preserve"> update.</w:t>
      </w:r>
    </w:p>
    <w:p w14:paraId="276F17EB" w14:textId="21A80EB4" w:rsidR="00617632" w:rsidRPr="004E2B9E" w:rsidRDefault="005918F2" w:rsidP="00617632">
      <w:pPr>
        <w:pStyle w:val="para1"/>
        <w:jc w:val="center"/>
      </w:pPr>
      <w:ins w:id="69" w:author="Morales, Misael Miguel-Gomez" w:date="2023-07-10T14:27:00Z">
        <w:r w:rsidRPr="005918F2">
          <w:rPr>
            <w:noProof/>
          </w:rPr>
          <w:lastRenderedPageBreak/>
          <w:drawing>
            <wp:inline distT="0" distB="0" distL="0" distR="0" wp14:anchorId="4748C6C3" wp14:editId="0C8E7722">
              <wp:extent cx="6400800" cy="236728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2"/>
                      <a:stretch>
                        <a:fillRect/>
                      </a:stretch>
                    </pic:blipFill>
                    <pic:spPr>
                      <a:xfrm>
                        <a:off x="0" y="0"/>
                        <a:ext cx="6400800" cy="2367280"/>
                      </a:xfrm>
                      <a:prstGeom prst="rect">
                        <a:avLst/>
                      </a:prstGeom>
                    </pic:spPr>
                  </pic:pic>
                </a:graphicData>
              </a:graphic>
            </wp:inline>
          </w:drawing>
        </w:r>
      </w:ins>
    </w:p>
    <w:p w14:paraId="3A3F340E" w14:textId="7E59CAE6" w:rsidR="005918F2" w:rsidRPr="004E2B9E" w:rsidRDefault="005918F2" w:rsidP="005918F2">
      <w:pPr>
        <w:pStyle w:val="Caption"/>
        <w:jc w:val="center"/>
        <w:rPr>
          <w:ins w:id="70" w:author="Morales, Misael Miguel-Gomez" w:date="2023-07-10T14:20:00Z"/>
          <w:b/>
          <w:bCs/>
          <w:i w:val="0"/>
          <w:iCs w:val="0"/>
          <w:color w:val="000000" w:themeColor="text1"/>
          <w:sz w:val="20"/>
          <w:szCs w:val="20"/>
        </w:rPr>
      </w:pPr>
      <w:ins w:id="71" w:author="Morales, Misael Miguel-Gomez" w:date="2023-07-10T14:20:00Z">
        <w:r w:rsidRPr="004E2B9E">
          <w:rPr>
            <w:b/>
            <w:bCs/>
            <w:i w:val="0"/>
            <w:iCs w:val="0"/>
            <w:color w:val="000000" w:themeColor="text1"/>
            <w:sz w:val="20"/>
            <w:szCs w:val="20"/>
          </w:rPr>
          <w:t xml:space="preserve">Figure </w:t>
        </w:r>
        <w:r>
          <w:rPr>
            <w:b/>
            <w:bCs/>
            <w:i w:val="0"/>
            <w:iCs w:val="0"/>
            <w:color w:val="000000" w:themeColor="text1"/>
            <w:sz w:val="20"/>
            <w:szCs w:val="20"/>
          </w:rPr>
          <w:t>5</w:t>
        </w:r>
        <w:r w:rsidRPr="004E2B9E">
          <w:rPr>
            <w:b/>
            <w:bCs/>
            <w:i w:val="0"/>
            <w:iCs w:val="0"/>
            <w:color w:val="000000" w:themeColor="text1"/>
            <w:sz w:val="20"/>
            <w:szCs w:val="20"/>
          </w:rPr>
          <w:t xml:space="preserve">: </w:t>
        </w:r>
        <w:r>
          <w:rPr>
            <w:b/>
            <w:bCs/>
            <w:i w:val="0"/>
            <w:iCs w:val="0"/>
            <w:color w:val="000000" w:themeColor="text1"/>
            <w:sz w:val="20"/>
            <w:szCs w:val="20"/>
          </w:rPr>
          <w:t>Uncertainty metrics</w:t>
        </w:r>
        <w:r w:rsidRPr="004E2B9E">
          <w:rPr>
            <w:b/>
            <w:bCs/>
            <w:i w:val="0"/>
            <w:iCs w:val="0"/>
            <w:color w:val="000000" w:themeColor="text1"/>
            <w:sz w:val="20"/>
            <w:szCs w:val="20"/>
          </w:rPr>
          <w:t xml:space="preserve"> of </w:t>
        </w:r>
        <w:r>
          <w:rPr>
            <w:b/>
            <w:bCs/>
            <w:i w:val="0"/>
            <w:iCs w:val="0"/>
            <w:color w:val="000000" w:themeColor="text1"/>
            <w:sz w:val="20"/>
            <w:szCs w:val="20"/>
          </w:rPr>
          <w:t>permeability field ensemble in each update</w:t>
        </w:r>
        <w:r w:rsidRPr="004E2B9E">
          <w:rPr>
            <w:b/>
            <w:bCs/>
            <w:i w:val="0"/>
            <w:iCs w:val="0"/>
            <w:color w:val="000000" w:themeColor="text1"/>
            <w:sz w:val="20"/>
            <w:szCs w:val="20"/>
          </w:rPr>
          <w:t>.</w:t>
        </w:r>
      </w:ins>
    </w:p>
    <w:p w14:paraId="5760672B" w14:textId="77777777" w:rsidR="005918F2" w:rsidRDefault="005918F2" w:rsidP="007F557E">
      <w:pPr>
        <w:pStyle w:val="para1"/>
        <w:rPr>
          <w:ins w:id="72" w:author="Morales, Misael Miguel-Gomez" w:date="2023-07-10T14:20:00Z"/>
        </w:rPr>
      </w:pPr>
    </w:p>
    <w:p w14:paraId="3E3188BA" w14:textId="3E9F8B60" w:rsidR="00617632" w:rsidRPr="004E2B9E" w:rsidRDefault="00C54D52" w:rsidP="007F557E">
      <w:pPr>
        <w:pStyle w:val="para1"/>
      </w:pPr>
      <w:r w:rsidRPr="004E2B9E">
        <w:t xml:space="preserve">The history matched </w:t>
      </w:r>
      <w:r w:rsidR="00EA4AF8" w:rsidRPr="004E2B9E">
        <w:t>CO</w:t>
      </w:r>
      <w:r w:rsidR="00EA4AF8" w:rsidRPr="004E2B9E">
        <w:rPr>
          <w:vertAlign w:val="subscript"/>
        </w:rPr>
        <w:t>2</w:t>
      </w:r>
      <w:r w:rsidRPr="004E2B9E">
        <w:t xml:space="preserve"> saturation maps are shown in </w:t>
      </w:r>
      <w:del w:id="73" w:author="Morales, Misael Miguel-Gomez" w:date="2023-07-10T14:28:00Z">
        <w:r w:rsidRPr="004E2B9E" w:rsidDel="000431DE">
          <w:fldChar w:fldCharType="begin"/>
        </w:r>
        <w:r w:rsidRPr="004E2B9E" w:rsidDel="000431DE">
          <w:delInstrText xml:space="preserve"> REF _Ref126765298 \h </w:delInstrText>
        </w:r>
        <w:r w:rsidR="004E2B9E" w:rsidDel="000431DE">
          <w:delInstrText xml:space="preserve"> \* MERGEFORMAT </w:delInstrText>
        </w:r>
        <w:r w:rsidRPr="004E2B9E" w:rsidDel="000431DE">
          <w:fldChar w:fldCharType="separate"/>
        </w:r>
        <w:r w:rsidRPr="004E2B9E" w:rsidDel="000431DE">
          <w:delText xml:space="preserve">Figure </w:delText>
        </w:r>
        <w:r w:rsidRPr="004E2B9E" w:rsidDel="000431DE">
          <w:rPr>
            <w:noProof/>
          </w:rPr>
          <w:delText>5</w:delText>
        </w:r>
        <w:r w:rsidRPr="004E2B9E" w:rsidDel="000431DE">
          <w:fldChar w:fldCharType="end"/>
        </w:r>
      </w:del>
      <w:ins w:id="74" w:author="Morales, Misael Miguel-Gomez" w:date="2023-07-10T14:28:00Z">
        <w:r w:rsidR="000431DE">
          <w:t>6</w:t>
        </w:r>
      </w:ins>
      <w:r w:rsidRPr="004E2B9E">
        <w:t xml:space="preserve">. In this figure, the first column of </w:t>
      </w:r>
      <w:r w:rsidR="00EA4AF8" w:rsidRPr="004E2B9E">
        <w:t>CO</w:t>
      </w:r>
      <w:r w:rsidR="00EA4AF8" w:rsidRPr="004E2B9E">
        <w:rPr>
          <w:vertAlign w:val="subscript"/>
        </w:rPr>
        <w:t>2</w:t>
      </w:r>
      <w:r w:rsidRPr="004E2B9E">
        <w:t xml:space="preserve"> saturation maps </w:t>
      </w:r>
      <w:r w:rsidR="00D0400E" w:rsidRPr="004E2B9E">
        <w:t>is</w:t>
      </w:r>
      <w:r w:rsidRPr="004E2B9E">
        <w:t xml:space="preserve"> the observational data used in the spatial data assimilation, while the second and third columns show the predictions of </w:t>
      </w:r>
      <w:r w:rsidR="00EA4AF8" w:rsidRPr="004E2B9E">
        <w:t>CO</w:t>
      </w:r>
      <w:r w:rsidR="00EA4AF8" w:rsidRPr="004E2B9E">
        <w:rPr>
          <w:vertAlign w:val="subscript"/>
        </w:rPr>
        <w:t>2</w:t>
      </w:r>
      <w:r w:rsidRPr="004E2B9E">
        <w:t xml:space="preserve"> saturation distribution</w:t>
      </w:r>
      <w:r w:rsidR="009E0AC2" w:rsidRPr="004E2B9E">
        <w:t>s</w:t>
      </w:r>
      <w:r w:rsidRPr="004E2B9E">
        <w:t xml:space="preserve"> before and after history matching (or data assimilation). As observed from this figure, the </w:t>
      </w:r>
      <w:r w:rsidR="00EA4AF8" w:rsidRPr="004E2B9E">
        <w:t>CO</w:t>
      </w:r>
      <w:r w:rsidR="00EA4AF8" w:rsidRPr="004E2B9E">
        <w:rPr>
          <w:vertAlign w:val="subscript"/>
        </w:rPr>
        <w:t>2</w:t>
      </w:r>
      <w:r w:rsidRPr="004E2B9E">
        <w:t xml:space="preserve"> saturation distributions have been well matched with the </w:t>
      </w:r>
      <w:r w:rsidR="00DE33C0" w:rsidRPr="004E2B9E">
        <w:t xml:space="preserve">observed </w:t>
      </w:r>
      <w:r w:rsidR="00EA4AF8" w:rsidRPr="004E2B9E">
        <w:t>CO</w:t>
      </w:r>
      <w:r w:rsidR="00EA4AF8" w:rsidRPr="004E2B9E">
        <w:rPr>
          <w:vertAlign w:val="subscript"/>
        </w:rPr>
        <w:t>2</w:t>
      </w:r>
      <w:r w:rsidRPr="004E2B9E">
        <w:t xml:space="preserve"> saturation distributions. </w:t>
      </w:r>
    </w:p>
    <w:p w14:paraId="0D97D1A8" w14:textId="77777777" w:rsidR="007F557E" w:rsidRPr="004E2B9E" w:rsidRDefault="007F557E" w:rsidP="007F557E">
      <w:pPr>
        <w:pStyle w:val="para1"/>
      </w:pPr>
    </w:p>
    <w:p w14:paraId="294F4037" w14:textId="5C2B67B3" w:rsidR="00617632" w:rsidRPr="004E2B9E" w:rsidRDefault="008D38BE" w:rsidP="008D38BE">
      <w:pPr>
        <w:pStyle w:val="para1"/>
        <w:jc w:val="center"/>
      </w:pPr>
      <w:r w:rsidRPr="004E2B9E">
        <w:rPr>
          <w:noProof/>
        </w:rPr>
        <w:drawing>
          <wp:inline distT="0" distB="0" distL="0" distR="0" wp14:anchorId="3138948D" wp14:editId="309DA2E3">
            <wp:extent cx="4683318" cy="4154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5337" cy="4165523"/>
                    </a:xfrm>
                    <a:prstGeom prst="rect">
                      <a:avLst/>
                    </a:prstGeom>
                    <a:noFill/>
                  </pic:spPr>
                </pic:pic>
              </a:graphicData>
            </a:graphic>
          </wp:inline>
        </w:drawing>
      </w:r>
    </w:p>
    <w:p w14:paraId="08362356" w14:textId="50D8DA9E" w:rsidR="008D38BE" w:rsidRPr="004E2B9E" w:rsidRDefault="004A491E" w:rsidP="00D0400E">
      <w:pPr>
        <w:pStyle w:val="Caption"/>
        <w:jc w:val="both"/>
        <w:rPr>
          <w:b/>
          <w:bCs/>
          <w:i w:val="0"/>
          <w:iCs w:val="0"/>
          <w:color w:val="000000" w:themeColor="text1"/>
          <w:sz w:val="20"/>
          <w:szCs w:val="20"/>
        </w:rPr>
      </w:pPr>
      <w:bookmarkStart w:id="75" w:name="_Ref126765298"/>
      <w:r w:rsidRPr="004E2B9E">
        <w:rPr>
          <w:b/>
          <w:bCs/>
          <w:i w:val="0"/>
          <w:iCs w:val="0"/>
          <w:color w:val="000000" w:themeColor="text1"/>
          <w:sz w:val="20"/>
          <w:szCs w:val="20"/>
        </w:rPr>
        <w:t xml:space="preserve">Figure </w:t>
      </w:r>
      <w:del w:id="76" w:author="Morales, Misael Miguel-Gomez" w:date="2023-07-10T14:28:00Z">
        <w:r w:rsidRPr="004E2B9E" w:rsidDel="000431DE">
          <w:rPr>
            <w:b/>
            <w:bCs/>
            <w:i w:val="0"/>
            <w:iCs w:val="0"/>
            <w:color w:val="000000" w:themeColor="text1"/>
            <w:sz w:val="20"/>
            <w:szCs w:val="20"/>
          </w:rPr>
          <w:fldChar w:fldCharType="begin"/>
        </w:r>
        <w:r w:rsidRPr="004E2B9E" w:rsidDel="000431DE">
          <w:rPr>
            <w:b/>
            <w:bCs/>
            <w:i w:val="0"/>
            <w:iCs w:val="0"/>
            <w:color w:val="000000" w:themeColor="text1"/>
            <w:sz w:val="20"/>
            <w:szCs w:val="20"/>
          </w:rPr>
          <w:delInstrText xml:space="preserve"> SEQ Figure \* ARABIC </w:delInstrText>
        </w:r>
        <w:r w:rsidRPr="004E2B9E" w:rsidDel="000431DE">
          <w:rPr>
            <w:b/>
            <w:bCs/>
            <w:i w:val="0"/>
            <w:iCs w:val="0"/>
            <w:color w:val="000000" w:themeColor="text1"/>
            <w:sz w:val="20"/>
            <w:szCs w:val="20"/>
          </w:rPr>
          <w:fldChar w:fldCharType="separate"/>
        </w:r>
        <w:r w:rsidRPr="004E2B9E" w:rsidDel="000431DE">
          <w:rPr>
            <w:b/>
            <w:bCs/>
            <w:i w:val="0"/>
            <w:iCs w:val="0"/>
            <w:color w:val="000000" w:themeColor="text1"/>
            <w:sz w:val="20"/>
            <w:szCs w:val="20"/>
          </w:rPr>
          <w:delText>5</w:delText>
        </w:r>
        <w:r w:rsidRPr="004E2B9E" w:rsidDel="000431DE">
          <w:rPr>
            <w:b/>
            <w:bCs/>
            <w:i w:val="0"/>
            <w:iCs w:val="0"/>
            <w:color w:val="000000" w:themeColor="text1"/>
            <w:sz w:val="20"/>
            <w:szCs w:val="20"/>
          </w:rPr>
          <w:fldChar w:fldCharType="end"/>
        </w:r>
      </w:del>
      <w:bookmarkEnd w:id="75"/>
      <w:ins w:id="77" w:author="Morales, Misael Miguel-Gomez" w:date="2023-07-10T14:28:00Z">
        <w:r w:rsidR="000431DE">
          <w:rPr>
            <w:b/>
            <w:bCs/>
            <w:i w:val="0"/>
            <w:iCs w:val="0"/>
            <w:color w:val="000000" w:themeColor="text1"/>
            <w:sz w:val="20"/>
            <w:szCs w:val="20"/>
          </w:rPr>
          <w:t>6</w:t>
        </w:r>
      </w:ins>
      <w:r w:rsidR="008D38BE" w:rsidRPr="004E2B9E">
        <w:rPr>
          <w:b/>
          <w:bCs/>
          <w:i w:val="0"/>
          <w:iCs w:val="0"/>
          <w:color w:val="000000" w:themeColor="text1"/>
          <w:sz w:val="20"/>
          <w:szCs w:val="20"/>
        </w:rPr>
        <w:t xml:space="preserve">: </w:t>
      </w:r>
      <w:r w:rsidR="00F01A0F" w:rsidRPr="004E2B9E">
        <w:rPr>
          <w:b/>
          <w:bCs/>
          <w:i w:val="0"/>
          <w:iCs w:val="0"/>
          <w:color w:val="000000" w:themeColor="text1"/>
          <w:sz w:val="20"/>
          <w:szCs w:val="20"/>
        </w:rPr>
        <w:t xml:space="preserve">History matching of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F01A0F" w:rsidRPr="004E2B9E">
        <w:rPr>
          <w:b/>
          <w:bCs/>
          <w:i w:val="0"/>
          <w:iCs w:val="0"/>
          <w:color w:val="000000" w:themeColor="text1"/>
          <w:sz w:val="20"/>
          <w:szCs w:val="20"/>
        </w:rPr>
        <w:t xml:space="preserve"> saturation maps.</w:t>
      </w:r>
      <w:r w:rsidR="00C54D52" w:rsidRPr="004E2B9E">
        <w:rPr>
          <w:b/>
          <w:bCs/>
          <w:i w:val="0"/>
          <w:iCs w:val="0"/>
          <w:color w:val="000000" w:themeColor="text1"/>
          <w:sz w:val="20"/>
          <w:szCs w:val="20"/>
        </w:rPr>
        <w:t xml:space="preserve"> First column of maps show</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 xml:space="preserve"> the observational saturation maps from seismic surveys; the second column of </w:t>
      </w:r>
      <w:r w:rsidR="00D0400E" w:rsidRPr="004E2B9E">
        <w:rPr>
          <w:b/>
          <w:bCs/>
          <w:i w:val="0"/>
          <w:iCs w:val="0"/>
          <w:color w:val="000000" w:themeColor="text1"/>
          <w:sz w:val="20"/>
          <w:szCs w:val="20"/>
        </w:rPr>
        <w:t>CO</w:t>
      </w:r>
      <w:r w:rsidR="00D0400E" w:rsidRPr="004E2B9E">
        <w:rPr>
          <w:b/>
          <w:bCs/>
          <w:i w:val="0"/>
          <w:iCs w:val="0"/>
          <w:color w:val="000000" w:themeColor="text1"/>
          <w:sz w:val="20"/>
          <w:szCs w:val="20"/>
          <w:vertAlign w:val="subscript"/>
        </w:rPr>
        <w:t xml:space="preserve">2 </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aturation maps show the saturation prediction based on prior models; the last column of maps show</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 xml:space="preserve"> the history matched </w:t>
      </w:r>
      <w:r w:rsidR="00D0400E" w:rsidRPr="004E2B9E">
        <w:rPr>
          <w:b/>
          <w:bCs/>
          <w:i w:val="0"/>
          <w:iCs w:val="0"/>
          <w:color w:val="000000" w:themeColor="text1"/>
          <w:sz w:val="20"/>
          <w:szCs w:val="20"/>
        </w:rPr>
        <w:t>CO</w:t>
      </w:r>
      <w:r w:rsidR="00D0400E" w:rsidRPr="004E2B9E">
        <w:rPr>
          <w:b/>
          <w:bCs/>
          <w:i w:val="0"/>
          <w:iCs w:val="0"/>
          <w:color w:val="000000" w:themeColor="text1"/>
          <w:sz w:val="20"/>
          <w:szCs w:val="20"/>
          <w:vertAlign w:val="subscript"/>
        </w:rPr>
        <w:t>2</w:t>
      </w:r>
      <w:r w:rsidR="00C54D52" w:rsidRPr="004E2B9E">
        <w:rPr>
          <w:b/>
          <w:bCs/>
          <w:i w:val="0"/>
          <w:iCs w:val="0"/>
          <w:color w:val="000000" w:themeColor="text1"/>
          <w:sz w:val="20"/>
          <w:szCs w:val="20"/>
        </w:rPr>
        <w:t xml:space="preserve"> saturation maps.  </w:t>
      </w:r>
    </w:p>
    <w:p w14:paraId="6E41044D" w14:textId="4F4F0272" w:rsidR="008D38BE" w:rsidRPr="004E2B9E" w:rsidRDefault="008D38BE" w:rsidP="008D38BE">
      <w:pPr>
        <w:pStyle w:val="para1"/>
        <w:jc w:val="center"/>
      </w:pPr>
    </w:p>
    <w:p w14:paraId="251DAEA6" w14:textId="14AC85E7" w:rsidR="008D38BE" w:rsidRPr="004E2B9E" w:rsidRDefault="00C54D52" w:rsidP="00506EFE">
      <w:pPr>
        <w:pStyle w:val="para1"/>
      </w:pPr>
      <w:r w:rsidRPr="004E2B9E">
        <w:lastRenderedPageBreak/>
        <w:t xml:space="preserve">After the spatial data assimilation process, we </w:t>
      </w:r>
      <w:r w:rsidR="00DE33C0" w:rsidRPr="004E2B9E">
        <w:t xml:space="preserve">predict </w:t>
      </w:r>
      <w:r w:rsidR="00506EFE" w:rsidRPr="004E2B9E">
        <w:t xml:space="preserve">the </w:t>
      </w:r>
      <w:r w:rsidR="00EA4AF8" w:rsidRPr="004E2B9E">
        <w:t>CO</w:t>
      </w:r>
      <w:r w:rsidR="00EA4AF8" w:rsidRPr="004E2B9E">
        <w:rPr>
          <w:vertAlign w:val="subscript"/>
        </w:rPr>
        <w:t>2</w:t>
      </w:r>
      <w:r w:rsidR="00506EFE" w:rsidRPr="004E2B9E">
        <w:t xml:space="preserve"> plume </w:t>
      </w:r>
      <w:r w:rsidR="00DE33C0" w:rsidRPr="004E2B9E">
        <w:t>distribution</w:t>
      </w:r>
      <w:r w:rsidR="00506EFE" w:rsidRPr="004E2B9E">
        <w:t xml:space="preserve"> using the updated reservoir model</w:t>
      </w:r>
      <w:r w:rsidR="0085323F" w:rsidRPr="004E2B9E">
        <w:t>s</w:t>
      </w:r>
      <w:r w:rsidR="00506EFE" w:rsidRPr="004E2B9E">
        <w:t xml:space="preserve">. </w:t>
      </w:r>
      <w:r w:rsidR="00CE437C">
        <w:t>The CO</w:t>
      </w:r>
      <w:r w:rsidR="00CE437C" w:rsidRPr="00CE437C">
        <w:rPr>
          <w:vertAlign w:val="subscript"/>
        </w:rPr>
        <w:t>2</w:t>
      </w:r>
      <w:r w:rsidR="00CE437C">
        <w:t xml:space="preserve"> saturation maps projected at the conclusion of the CO</w:t>
      </w:r>
      <w:r w:rsidR="00CE437C" w:rsidRPr="00CE437C">
        <w:rPr>
          <w:vertAlign w:val="subscript"/>
        </w:rPr>
        <w:t>2</w:t>
      </w:r>
      <w:r w:rsidR="00CE437C">
        <w:t xml:space="preserve"> storage endeavor (i.e., after 15 years of CO</w:t>
      </w:r>
      <w:r w:rsidR="00CE437C" w:rsidRPr="00CE437C">
        <w:rPr>
          <w:vertAlign w:val="subscript"/>
        </w:rPr>
        <w:t>2</w:t>
      </w:r>
      <w:r w:rsidR="00CE437C">
        <w:t xml:space="preserve"> injection) are presented in </w:t>
      </w:r>
      <w:del w:id="78" w:author="Morales, Misael Miguel-Gomez" w:date="2023-07-10T14:29:00Z">
        <w:r w:rsidR="00506EFE" w:rsidRPr="004E2B9E" w:rsidDel="000431DE">
          <w:fldChar w:fldCharType="begin"/>
        </w:r>
        <w:r w:rsidR="00506EFE" w:rsidRPr="004E2B9E" w:rsidDel="000431DE">
          <w:delInstrText xml:space="preserve"> REF _Ref126765880 \h  \* MERGEFORMAT </w:delInstrText>
        </w:r>
        <w:r w:rsidR="00506EFE" w:rsidRPr="004E2B9E" w:rsidDel="000431DE">
          <w:fldChar w:fldCharType="separate"/>
        </w:r>
        <w:r w:rsidR="00506EFE" w:rsidRPr="004E2B9E" w:rsidDel="000431DE">
          <w:delText xml:space="preserve">Figure </w:delText>
        </w:r>
        <w:r w:rsidR="00506EFE" w:rsidRPr="004E2B9E" w:rsidDel="000431DE">
          <w:rPr>
            <w:noProof/>
          </w:rPr>
          <w:delText>6</w:delText>
        </w:r>
        <w:r w:rsidR="00506EFE" w:rsidRPr="004E2B9E" w:rsidDel="000431DE">
          <w:fldChar w:fldCharType="end"/>
        </w:r>
      </w:del>
      <w:ins w:id="79" w:author="Morales, Misael Miguel-Gomez" w:date="2023-07-10T14:29:00Z">
        <w:r w:rsidR="000431DE">
          <w:t>7</w:t>
        </w:r>
      </w:ins>
      <w:r w:rsidR="00CE437C">
        <w:t xml:space="preserve">. </w:t>
      </w:r>
      <w:r w:rsidR="00506EFE" w:rsidRPr="004E2B9E">
        <w:t xml:space="preserve">There are five different saturation maps in the figure. The two plots at the top show the “true” </w:t>
      </w:r>
      <w:r w:rsidR="00DE33C0" w:rsidRPr="004E2B9E">
        <w:t xml:space="preserve">saturation </w:t>
      </w:r>
      <w:r w:rsidR="00506EFE" w:rsidRPr="004E2B9E">
        <w:t xml:space="preserve">map based on </w:t>
      </w:r>
      <w:r w:rsidR="00DE33C0" w:rsidRPr="004E2B9E">
        <w:t xml:space="preserve">the </w:t>
      </w:r>
      <w:r w:rsidR="00506EFE" w:rsidRPr="004E2B9E">
        <w:t xml:space="preserve">ground truth model and </w:t>
      </w:r>
      <w:r w:rsidR="00DE33C0" w:rsidRPr="004E2B9E">
        <w:t xml:space="preserve">predicted </w:t>
      </w:r>
      <w:r w:rsidR="00506EFE" w:rsidRPr="004E2B9E">
        <w:t xml:space="preserve">saturation map </w:t>
      </w:r>
      <w:r w:rsidR="00DE33C0" w:rsidRPr="004E2B9E">
        <w:t xml:space="preserve">after 15 years </w:t>
      </w:r>
      <w:r w:rsidR="00506EFE" w:rsidRPr="004E2B9E">
        <w:t>based on the prior model</w:t>
      </w:r>
      <w:r w:rsidR="00DE33C0" w:rsidRPr="004E2B9E">
        <w:t xml:space="preserve"> (without data assimilation)</w:t>
      </w:r>
      <w:r w:rsidR="00506EFE" w:rsidRPr="004E2B9E">
        <w:t xml:space="preserve">. The three figures at the bottom of </w:t>
      </w:r>
      <w:del w:id="80" w:author="Morales, Misael Miguel-Gomez" w:date="2023-07-10T14:29:00Z">
        <w:r w:rsidR="00506EFE" w:rsidRPr="004E2B9E" w:rsidDel="000431DE">
          <w:fldChar w:fldCharType="begin"/>
        </w:r>
        <w:r w:rsidR="00506EFE" w:rsidRPr="004E2B9E" w:rsidDel="000431DE">
          <w:delInstrText xml:space="preserve"> REF _Ref126765880 \h </w:delInstrText>
        </w:r>
        <w:r w:rsidR="004E2B9E" w:rsidDel="000431DE">
          <w:delInstrText xml:space="preserve"> \* MERGEFORMAT </w:delInstrText>
        </w:r>
        <w:r w:rsidR="00506EFE" w:rsidRPr="004E2B9E" w:rsidDel="000431DE">
          <w:fldChar w:fldCharType="separate"/>
        </w:r>
        <w:r w:rsidR="00506EFE" w:rsidRPr="004E2B9E" w:rsidDel="000431DE">
          <w:delText xml:space="preserve">Figure </w:delText>
        </w:r>
        <w:r w:rsidR="00506EFE" w:rsidRPr="004E2B9E" w:rsidDel="000431DE">
          <w:rPr>
            <w:noProof/>
          </w:rPr>
          <w:delText>6</w:delText>
        </w:r>
        <w:r w:rsidR="00506EFE" w:rsidRPr="004E2B9E" w:rsidDel="000431DE">
          <w:fldChar w:fldCharType="end"/>
        </w:r>
      </w:del>
      <w:ins w:id="81" w:author="Morales, Misael Miguel-Gomez" w:date="2023-07-10T14:29:00Z">
        <w:r w:rsidR="000431DE">
          <w:t>7</w:t>
        </w:r>
      </w:ins>
      <w:r w:rsidR="00506EFE" w:rsidRPr="004E2B9E">
        <w:t xml:space="preserve"> display the </w:t>
      </w:r>
      <w:r w:rsidR="004E3AB5" w:rsidRPr="004E2B9E">
        <w:t xml:space="preserve">predictions of </w:t>
      </w:r>
      <w:r w:rsidR="00EA4AF8" w:rsidRPr="004E2B9E">
        <w:t>CO</w:t>
      </w:r>
      <w:r w:rsidR="00EA4AF8" w:rsidRPr="004E2B9E">
        <w:rPr>
          <w:vertAlign w:val="subscript"/>
        </w:rPr>
        <w:t>2</w:t>
      </w:r>
      <w:r w:rsidR="004E3AB5" w:rsidRPr="004E2B9E">
        <w:t xml:space="preserve"> plume at the end of year 15 </w:t>
      </w:r>
      <w:ins w:id="82" w:author="Morales, Misael Miguel-Gomez" w:date="2023-07-10T12:25:00Z">
        <w:r w:rsidR="00016CCD">
          <w:t xml:space="preserve">for the first realization </w:t>
        </w:r>
      </w:ins>
      <w:r w:rsidR="00DE33C0" w:rsidRPr="004E2B9E">
        <w:t xml:space="preserve">after </w:t>
      </w:r>
      <w:r w:rsidR="004E3AB5" w:rsidRPr="004E2B9E">
        <w:t xml:space="preserve">three different data assimilation </w:t>
      </w:r>
      <w:r w:rsidR="00DE33C0" w:rsidRPr="004E2B9E">
        <w:t>steps</w:t>
      </w:r>
      <w:r w:rsidR="004E3AB5" w:rsidRPr="004E2B9E">
        <w:t xml:space="preserve">, assimilation of year 1 </w:t>
      </w:r>
      <w:r w:rsidR="00EA4AF8" w:rsidRPr="004E2B9E">
        <w:t>CO</w:t>
      </w:r>
      <w:r w:rsidR="00EA4AF8" w:rsidRPr="004E2B9E">
        <w:rPr>
          <w:vertAlign w:val="subscript"/>
        </w:rPr>
        <w:t>2</w:t>
      </w:r>
      <w:r w:rsidR="004E3AB5" w:rsidRPr="004E2B9E">
        <w:t xml:space="preserve"> saturation map, assimilation of years 1 and 3 saturation maps, and assimilation of years 1, 3, and 5 </w:t>
      </w:r>
      <w:r w:rsidR="00EA4AF8" w:rsidRPr="004E2B9E">
        <w:t>CO</w:t>
      </w:r>
      <w:r w:rsidR="00EA4AF8" w:rsidRPr="004E2B9E">
        <w:rPr>
          <w:vertAlign w:val="subscript"/>
        </w:rPr>
        <w:t>2</w:t>
      </w:r>
      <w:r w:rsidR="004E3AB5" w:rsidRPr="004E2B9E">
        <w:t xml:space="preserve"> saturation maps. As can be seen from this figure, the prediction based on prior model is significantly different from the ground truth map. After the assimilation of year 1 spatial data (i.e., </w:t>
      </w:r>
      <w:r w:rsidR="00EA4AF8" w:rsidRPr="004E2B9E">
        <w:t>CO</w:t>
      </w:r>
      <w:r w:rsidR="00EA4AF8" w:rsidRPr="004E2B9E">
        <w:rPr>
          <w:vertAlign w:val="subscript"/>
        </w:rPr>
        <w:t>2</w:t>
      </w:r>
      <w:r w:rsidR="004E3AB5" w:rsidRPr="004E2B9E">
        <w:t xml:space="preserve"> saturation map), the predict</w:t>
      </w:r>
      <w:r w:rsidR="00DE33C0" w:rsidRPr="004E2B9E">
        <w:t>ed</w:t>
      </w:r>
      <w:r w:rsidR="004E3AB5" w:rsidRPr="004E2B9E">
        <w:t xml:space="preserve"> </w:t>
      </w:r>
      <w:r w:rsidR="00EA4AF8" w:rsidRPr="004E2B9E">
        <w:t>CO</w:t>
      </w:r>
      <w:r w:rsidR="00EA4AF8" w:rsidRPr="004E2B9E">
        <w:rPr>
          <w:vertAlign w:val="subscript"/>
        </w:rPr>
        <w:t>2</w:t>
      </w:r>
      <w:r w:rsidR="004E3AB5" w:rsidRPr="004E2B9E">
        <w:t xml:space="preserve"> plume is much closer to the </w:t>
      </w:r>
      <w:r w:rsidR="00DE33C0" w:rsidRPr="004E2B9E">
        <w:t>plume predicted using the ground truth model</w:t>
      </w:r>
      <w:r w:rsidR="004E3AB5" w:rsidRPr="004E2B9E">
        <w:t xml:space="preserve"> compared to the </w:t>
      </w:r>
      <w:r w:rsidR="00DE33C0" w:rsidRPr="004E2B9E">
        <w:t xml:space="preserve">one predicted using the </w:t>
      </w:r>
      <w:r w:rsidR="004E3AB5" w:rsidRPr="004E2B9E">
        <w:t xml:space="preserve">prior </w:t>
      </w:r>
      <w:r w:rsidR="00DE33C0" w:rsidRPr="004E2B9E">
        <w:t>model (without data assimilation)</w:t>
      </w:r>
      <w:r w:rsidR="004E3AB5" w:rsidRPr="004E2B9E">
        <w:t>. With the increase</w:t>
      </w:r>
      <w:r w:rsidR="00A76E12" w:rsidRPr="004E2B9E">
        <w:t>d</w:t>
      </w:r>
      <w:r w:rsidR="004E3AB5" w:rsidRPr="004E2B9E">
        <w:t xml:space="preserve"> </w:t>
      </w:r>
      <w:r w:rsidR="00A76E12" w:rsidRPr="004E2B9E">
        <w:t xml:space="preserve">assimilation </w:t>
      </w:r>
      <w:r w:rsidR="004E3AB5" w:rsidRPr="004E2B9E">
        <w:t xml:space="preserve">of spatial data (i.e., </w:t>
      </w:r>
      <w:r w:rsidR="00EA4AF8" w:rsidRPr="004E2B9E">
        <w:t>CO</w:t>
      </w:r>
      <w:r w:rsidR="00EA4AF8" w:rsidRPr="004E2B9E">
        <w:rPr>
          <w:vertAlign w:val="subscript"/>
        </w:rPr>
        <w:t>2</w:t>
      </w:r>
      <w:r w:rsidR="004E3AB5" w:rsidRPr="004E2B9E">
        <w:t xml:space="preserve"> saturation maps or seismic surveys), the similarity between the predicted plume and the true map increases. </w:t>
      </w:r>
      <w:ins w:id="83" w:author="Morales, Misael Miguel-Gomez" w:date="2023-07-10T14:45:00Z">
        <w:r w:rsidR="008256A8">
          <w:t xml:space="preserve">Figure 8 shows the evolution of the mean squared error </w:t>
        </w:r>
      </w:ins>
      <w:ins w:id="84" w:author="Morales, Misael Miguel-Gomez" w:date="2023-07-10T14:46:00Z">
        <w:r w:rsidR="008256A8">
          <w:t xml:space="preserve">(MSE) </w:t>
        </w:r>
      </w:ins>
      <w:ins w:id="85" w:author="Morales, Misael Miguel-Gomez" w:date="2023-07-10T14:45:00Z">
        <w:r w:rsidR="008256A8">
          <w:t xml:space="preserve">with each assimilation step. </w:t>
        </w:r>
      </w:ins>
      <w:ins w:id="86" w:author="Morales, Misael Miguel-Gomez" w:date="2023-07-10T14:46:00Z">
        <w:r w:rsidR="008256A8">
          <w:t xml:space="preserve">The </w:t>
        </w:r>
      </w:ins>
      <w:ins w:id="87" w:author="Morales, Misael Miguel-Gomez" w:date="2023-07-10T14:50:00Z">
        <w:r w:rsidR="00D0042A">
          <w:t>average</w:t>
        </w:r>
      </w:ins>
      <w:ins w:id="88" w:author="Morales, Misael Miguel-Gomez" w:date="2023-07-10T14:46:00Z">
        <w:r w:rsidR="008256A8">
          <w:t xml:space="preserve"> MSE</w:t>
        </w:r>
      </w:ins>
      <w:ins w:id="89" w:author="Morales, Misael Miguel-Gomez" w:date="2023-07-10T14:50:00Z">
        <w:r w:rsidR="00D0042A">
          <w:t xml:space="preserve"> of the ensemble compared to the ground truth model</w:t>
        </w:r>
      </w:ins>
      <w:ins w:id="90" w:author="Morales, Misael Miguel-Gomez" w:date="2023-07-10T14:46:00Z">
        <w:r w:rsidR="008256A8">
          <w:t xml:space="preserve"> after assimilating years 1, 3, and 5 is 0.0387.</w:t>
        </w:r>
      </w:ins>
    </w:p>
    <w:p w14:paraId="70603609" w14:textId="3605E08B" w:rsidR="008D38BE" w:rsidRPr="004E2B9E" w:rsidRDefault="008D38BE" w:rsidP="008D38BE">
      <w:pPr>
        <w:pStyle w:val="para1"/>
        <w:jc w:val="center"/>
      </w:pPr>
    </w:p>
    <w:p w14:paraId="1A841648" w14:textId="77777777" w:rsidR="008D38BE" w:rsidRPr="004E2B9E" w:rsidRDefault="008D38BE" w:rsidP="008D38BE">
      <w:pPr>
        <w:pStyle w:val="para1"/>
        <w:jc w:val="center"/>
      </w:pPr>
    </w:p>
    <w:p w14:paraId="03344D75" w14:textId="1D0351AF" w:rsidR="009822C7" w:rsidRPr="004E2B9E" w:rsidRDefault="00F01A0F" w:rsidP="00F01A0F">
      <w:pPr>
        <w:pStyle w:val="para1"/>
        <w:jc w:val="center"/>
      </w:pPr>
      <w:r w:rsidRPr="004E2B9E">
        <w:rPr>
          <w:noProof/>
        </w:rPr>
        <w:drawing>
          <wp:inline distT="0" distB="0" distL="0" distR="0" wp14:anchorId="3332119A" wp14:editId="7F05CFD6">
            <wp:extent cx="5092462" cy="3083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9809" cy="3088008"/>
                    </a:xfrm>
                    <a:prstGeom prst="rect">
                      <a:avLst/>
                    </a:prstGeom>
                    <a:noFill/>
                  </pic:spPr>
                </pic:pic>
              </a:graphicData>
            </a:graphic>
          </wp:inline>
        </w:drawing>
      </w:r>
    </w:p>
    <w:p w14:paraId="236173AD" w14:textId="5FE3DB3A" w:rsidR="00F01A0F" w:rsidRPr="004E2B9E" w:rsidRDefault="004A491E" w:rsidP="00DB212D">
      <w:pPr>
        <w:pStyle w:val="Caption"/>
        <w:jc w:val="center"/>
        <w:rPr>
          <w:b/>
          <w:bCs/>
          <w:i w:val="0"/>
          <w:iCs w:val="0"/>
          <w:color w:val="000000" w:themeColor="text1"/>
          <w:sz w:val="20"/>
          <w:szCs w:val="20"/>
        </w:rPr>
      </w:pPr>
      <w:bookmarkStart w:id="91" w:name="_Ref126765880"/>
      <w:r w:rsidRPr="004E2B9E">
        <w:rPr>
          <w:b/>
          <w:bCs/>
          <w:i w:val="0"/>
          <w:iCs w:val="0"/>
          <w:color w:val="000000" w:themeColor="text1"/>
          <w:sz w:val="20"/>
          <w:szCs w:val="20"/>
        </w:rPr>
        <w:t xml:space="preserve">Figure </w:t>
      </w:r>
      <w:del w:id="92" w:author="Morales, Misael Miguel-Gomez" w:date="2023-07-10T14:29:00Z">
        <w:r w:rsidRPr="004E2B9E" w:rsidDel="000431DE">
          <w:rPr>
            <w:b/>
            <w:bCs/>
            <w:i w:val="0"/>
            <w:iCs w:val="0"/>
            <w:color w:val="000000" w:themeColor="text1"/>
            <w:sz w:val="20"/>
            <w:szCs w:val="20"/>
          </w:rPr>
          <w:fldChar w:fldCharType="begin"/>
        </w:r>
        <w:r w:rsidRPr="004E2B9E" w:rsidDel="000431DE">
          <w:rPr>
            <w:b/>
            <w:bCs/>
            <w:i w:val="0"/>
            <w:iCs w:val="0"/>
            <w:color w:val="000000" w:themeColor="text1"/>
            <w:sz w:val="20"/>
            <w:szCs w:val="20"/>
          </w:rPr>
          <w:delInstrText xml:space="preserve"> SEQ Figure \* ARABIC </w:delInstrText>
        </w:r>
        <w:r w:rsidRPr="004E2B9E" w:rsidDel="000431DE">
          <w:rPr>
            <w:b/>
            <w:bCs/>
            <w:i w:val="0"/>
            <w:iCs w:val="0"/>
            <w:color w:val="000000" w:themeColor="text1"/>
            <w:sz w:val="20"/>
            <w:szCs w:val="20"/>
          </w:rPr>
          <w:fldChar w:fldCharType="separate"/>
        </w:r>
        <w:r w:rsidRPr="004E2B9E" w:rsidDel="000431DE">
          <w:rPr>
            <w:b/>
            <w:bCs/>
            <w:i w:val="0"/>
            <w:iCs w:val="0"/>
            <w:color w:val="000000" w:themeColor="text1"/>
            <w:sz w:val="20"/>
            <w:szCs w:val="20"/>
          </w:rPr>
          <w:delText>6</w:delText>
        </w:r>
        <w:r w:rsidRPr="004E2B9E" w:rsidDel="000431DE">
          <w:rPr>
            <w:b/>
            <w:bCs/>
            <w:i w:val="0"/>
            <w:iCs w:val="0"/>
            <w:color w:val="000000" w:themeColor="text1"/>
            <w:sz w:val="20"/>
            <w:szCs w:val="20"/>
          </w:rPr>
          <w:fldChar w:fldCharType="end"/>
        </w:r>
      </w:del>
      <w:bookmarkEnd w:id="91"/>
      <w:ins w:id="93" w:author="Morales, Misael Miguel-Gomez" w:date="2023-07-10T14:29:00Z">
        <w:r w:rsidR="000431DE">
          <w:rPr>
            <w:b/>
            <w:bCs/>
            <w:i w:val="0"/>
            <w:iCs w:val="0"/>
            <w:color w:val="000000" w:themeColor="text1"/>
            <w:sz w:val="20"/>
            <w:szCs w:val="20"/>
          </w:rPr>
          <w:t>7</w:t>
        </w:r>
      </w:ins>
      <w:r w:rsidR="00F01A0F" w:rsidRPr="004E2B9E">
        <w:rPr>
          <w:b/>
          <w:bCs/>
          <w:i w:val="0"/>
          <w:iCs w:val="0"/>
          <w:color w:val="000000" w:themeColor="text1"/>
          <w:sz w:val="20"/>
          <w:szCs w:val="20"/>
        </w:rPr>
        <w:t xml:space="preserve">: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F01A0F" w:rsidRPr="004E2B9E">
        <w:rPr>
          <w:b/>
          <w:bCs/>
          <w:i w:val="0"/>
          <w:iCs w:val="0"/>
          <w:color w:val="000000" w:themeColor="text1"/>
          <w:sz w:val="20"/>
          <w:szCs w:val="20"/>
        </w:rPr>
        <w:t xml:space="preserve"> plume prediction </w:t>
      </w:r>
      <w:ins w:id="94" w:author="Morales, Misael Miguel-Gomez" w:date="2023-07-10T12:24:00Z">
        <w:r w:rsidR="00016CCD">
          <w:rPr>
            <w:b/>
            <w:bCs/>
            <w:i w:val="0"/>
            <w:iCs w:val="0"/>
            <w:color w:val="000000" w:themeColor="text1"/>
            <w:sz w:val="20"/>
            <w:szCs w:val="20"/>
          </w:rPr>
          <w:t xml:space="preserve">for R1 </w:t>
        </w:r>
      </w:ins>
      <w:r w:rsidR="00F01A0F" w:rsidRPr="004E2B9E">
        <w:rPr>
          <w:b/>
          <w:bCs/>
          <w:i w:val="0"/>
          <w:iCs w:val="0"/>
          <w:color w:val="000000" w:themeColor="text1"/>
          <w:sz w:val="20"/>
          <w:szCs w:val="20"/>
        </w:rPr>
        <w:t>at the end of project (year 15).</w:t>
      </w:r>
    </w:p>
    <w:p w14:paraId="6B702124" w14:textId="6460422B" w:rsidR="00A651E4" w:rsidRDefault="008256A8">
      <w:pPr>
        <w:pStyle w:val="para"/>
        <w:jc w:val="center"/>
        <w:rPr>
          <w:ins w:id="95" w:author="Morales, Misael Miguel-Gomez" w:date="2023-07-10T14:47:00Z"/>
        </w:rPr>
        <w:pPrChange w:id="96" w:author="Morales, Misael Miguel-Gomez" w:date="2023-07-10T14:46:00Z">
          <w:pPr>
            <w:pStyle w:val="para"/>
          </w:pPr>
        </w:pPrChange>
      </w:pPr>
      <w:ins w:id="97" w:author="Morales, Misael Miguel-Gomez" w:date="2023-07-10T14:46:00Z">
        <w:r w:rsidRPr="008256A8">
          <w:rPr>
            <w:noProof/>
          </w:rPr>
          <w:drawing>
            <wp:inline distT="0" distB="0" distL="0" distR="0" wp14:anchorId="226CE250" wp14:editId="11B85AA7">
              <wp:extent cx="2782956" cy="2188678"/>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3048" cy="2196615"/>
                      </a:xfrm>
                      <a:prstGeom prst="rect">
                        <a:avLst/>
                      </a:prstGeom>
                    </pic:spPr>
                  </pic:pic>
                </a:graphicData>
              </a:graphic>
            </wp:inline>
          </w:drawing>
        </w:r>
      </w:ins>
    </w:p>
    <w:p w14:paraId="4B6EB176" w14:textId="37D7453B" w:rsidR="008256A8" w:rsidRPr="004E2B9E" w:rsidRDefault="008256A8" w:rsidP="008256A8">
      <w:pPr>
        <w:pStyle w:val="Caption"/>
        <w:jc w:val="center"/>
        <w:rPr>
          <w:ins w:id="98" w:author="Morales, Misael Miguel-Gomez" w:date="2023-07-10T14:47:00Z"/>
          <w:b/>
          <w:bCs/>
          <w:i w:val="0"/>
          <w:iCs w:val="0"/>
          <w:color w:val="000000" w:themeColor="text1"/>
          <w:sz w:val="20"/>
          <w:szCs w:val="20"/>
        </w:rPr>
      </w:pPr>
      <w:ins w:id="99" w:author="Morales, Misael Miguel-Gomez" w:date="2023-07-10T14:47:00Z">
        <w:r w:rsidRPr="004E2B9E">
          <w:rPr>
            <w:b/>
            <w:bCs/>
            <w:i w:val="0"/>
            <w:iCs w:val="0"/>
            <w:color w:val="000000" w:themeColor="text1"/>
            <w:sz w:val="20"/>
            <w:szCs w:val="20"/>
          </w:rPr>
          <w:t xml:space="preserve">Figure </w:t>
        </w:r>
        <w:r>
          <w:rPr>
            <w:b/>
            <w:bCs/>
            <w:i w:val="0"/>
            <w:iCs w:val="0"/>
            <w:color w:val="000000" w:themeColor="text1"/>
            <w:sz w:val="20"/>
            <w:szCs w:val="20"/>
          </w:rPr>
          <w:t>8</w:t>
        </w:r>
        <w:r w:rsidRPr="004E2B9E">
          <w:rPr>
            <w:b/>
            <w:bCs/>
            <w:i w:val="0"/>
            <w:iCs w:val="0"/>
            <w:color w:val="000000" w:themeColor="text1"/>
            <w:sz w:val="20"/>
            <w:szCs w:val="20"/>
          </w:rPr>
          <w:t>:</w:t>
        </w:r>
        <w:r>
          <w:rPr>
            <w:b/>
            <w:bCs/>
            <w:i w:val="0"/>
            <w:iCs w:val="0"/>
            <w:color w:val="000000" w:themeColor="text1"/>
            <w:sz w:val="20"/>
            <w:szCs w:val="20"/>
          </w:rPr>
          <w:t xml:space="preserve"> Evolution of the average mean squared error of ensemble per assimilation step.</w:t>
        </w:r>
      </w:ins>
    </w:p>
    <w:p w14:paraId="5BD745D5" w14:textId="77777777" w:rsidR="008256A8" w:rsidRPr="008256A8" w:rsidRDefault="008256A8">
      <w:pPr>
        <w:pStyle w:val="para1"/>
        <w:pPrChange w:id="100" w:author="Morales, Misael Miguel-Gomez" w:date="2023-07-10T14:47:00Z">
          <w:pPr>
            <w:pStyle w:val="para"/>
          </w:pPr>
        </w:pPrChange>
      </w:pPr>
    </w:p>
    <w:p w14:paraId="7DABB178" w14:textId="77777777" w:rsidR="00A73AE3" w:rsidRDefault="00DD3810" w:rsidP="00A73AE3">
      <w:pPr>
        <w:pStyle w:val="para1"/>
        <w:jc w:val="left"/>
      </w:pPr>
      <w:r w:rsidRPr="004E2B9E">
        <w:t xml:space="preserve">Given that there is uncertainty in the </w:t>
      </w:r>
      <w:r w:rsidR="00EA4AF8" w:rsidRPr="004E2B9E">
        <w:t>CO</w:t>
      </w:r>
      <w:r w:rsidR="00EA4AF8" w:rsidRPr="004E2B9E">
        <w:rPr>
          <w:vertAlign w:val="subscript"/>
        </w:rPr>
        <w:t>2</w:t>
      </w:r>
      <w:r w:rsidRPr="004E2B9E">
        <w:t xml:space="preserve"> saturation interpretation from seismic data, the saturation maps used in spatial data assimilation </w:t>
      </w:r>
      <w:r w:rsidR="00A76E12" w:rsidRPr="004E2B9E">
        <w:t>will inherently</w:t>
      </w:r>
      <w:r w:rsidRPr="004E2B9E">
        <w:t xml:space="preserve"> have uncertainty. </w:t>
      </w:r>
      <w:r w:rsidR="00A76E12" w:rsidRPr="004E2B9E">
        <w:t>We</w:t>
      </w:r>
      <w:r w:rsidRPr="004E2B9E">
        <w:t xml:space="preserve"> investigated the impact of the level of data uncertainty (or noise) in the </w:t>
      </w:r>
      <w:r w:rsidR="00EA4AF8" w:rsidRPr="004E2B9E">
        <w:t>CO</w:t>
      </w:r>
      <w:r w:rsidR="00EA4AF8" w:rsidRPr="004E2B9E">
        <w:rPr>
          <w:vertAlign w:val="subscript"/>
        </w:rPr>
        <w:t>2</w:t>
      </w:r>
      <w:r w:rsidRPr="004E2B9E">
        <w:t xml:space="preserve"> saturation maps used in spatial data assimilation. Specifically, we varied the level of data noise from 1% to 10%</w:t>
      </w:r>
      <w:ins w:id="101" w:author="Morales, Misael Miguel-Gomez" w:date="2023-07-10T12:26:00Z">
        <w:r w:rsidR="00016CCD">
          <w:t xml:space="preserve"> in the </w:t>
        </w:r>
      </w:ins>
      <w:ins w:id="102" w:author="Morales, Misael Miguel-Gomez" w:date="2023-07-10T12:27:00Z">
        <w:r w:rsidR="00016CCD">
          <w:t xml:space="preserve">saturation </w:t>
        </w:r>
      </w:ins>
      <w:ins w:id="103" w:author="Morales, Misael Miguel-Gomez" w:date="2023-07-10T12:26:00Z">
        <w:r w:rsidR="00016CCD">
          <w:t xml:space="preserve">response maps for the </w:t>
        </w:r>
      </w:ins>
      <w:ins w:id="104" w:author="Morales, Misael Miguel-Gomez" w:date="2023-07-10T12:27:00Z">
        <w:r w:rsidR="00016CCD">
          <w:t>ground truth</w:t>
        </w:r>
      </w:ins>
      <w:ins w:id="105" w:author="Morales, Misael Miguel-Gomez" w:date="2023-07-10T12:26:00Z">
        <w:r w:rsidR="00016CCD">
          <w:t xml:space="preserve"> model</w:t>
        </w:r>
      </w:ins>
      <w:r w:rsidRPr="004E2B9E">
        <w:t xml:space="preserve">. </w:t>
      </w:r>
      <w:del w:id="106" w:author="Morales, Misael Miguel-Gomez" w:date="2023-07-10T14:29:00Z">
        <w:r w:rsidRPr="004E2B9E" w:rsidDel="000431DE">
          <w:fldChar w:fldCharType="begin"/>
        </w:r>
        <w:r w:rsidRPr="004E2B9E" w:rsidDel="000431DE">
          <w:delInstrText xml:space="preserve"> REF _Ref126767395 \h </w:delInstrText>
        </w:r>
        <w:r w:rsidR="004E2B9E" w:rsidDel="000431DE">
          <w:delInstrText xml:space="preserve"> \* MERGEFORMAT </w:delInstrText>
        </w:r>
        <w:r w:rsidRPr="004E2B9E" w:rsidDel="000431DE">
          <w:fldChar w:fldCharType="separate"/>
        </w:r>
        <w:r w:rsidRPr="004E2B9E" w:rsidDel="000431DE">
          <w:delText xml:space="preserve">Figure </w:delText>
        </w:r>
        <w:r w:rsidRPr="004E2B9E" w:rsidDel="000431DE">
          <w:rPr>
            <w:noProof/>
          </w:rPr>
          <w:delText>7</w:delText>
        </w:r>
        <w:r w:rsidRPr="004E2B9E" w:rsidDel="000431DE">
          <w:fldChar w:fldCharType="end"/>
        </w:r>
      </w:del>
      <w:ins w:id="107" w:author="Morales, Misael Miguel-Gomez" w:date="2023-07-10T14:29:00Z">
        <w:r w:rsidR="008256A8">
          <w:t>9</w:t>
        </w:r>
      </w:ins>
      <w:r w:rsidRPr="004E2B9E">
        <w:t xml:space="preserve"> shows the comparison of the updated permeability for the first three model realizations under different level of data noise</w:t>
      </w:r>
      <w:ins w:id="108" w:author="Morales, Misael Miguel-Gomez" w:date="2023-07-10T12:30:00Z">
        <w:r w:rsidR="00016CCD">
          <w:t xml:space="preserve"> after </w:t>
        </w:r>
      </w:ins>
      <w:ins w:id="109" w:author="Morales, Misael Miguel-Gomez" w:date="2023-07-10T12:31:00Z">
        <w:r w:rsidR="00016CCD">
          <w:t xml:space="preserve">fully </w:t>
        </w:r>
      </w:ins>
      <w:ins w:id="110" w:author="Morales, Misael Miguel-Gomez" w:date="2023-07-10T12:30:00Z">
        <w:r w:rsidR="00016CCD">
          <w:t xml:space="preserve">assimilating the noisy data for </w:t>
        </w:r>
      </w:ins>
      <w:ins w:id="111" w:author="Morales, Misael Miguel-Gomez" w:date="2023-07-10T12:31:00Z">
        <w:r w:rsidR="00016CCD">
          <w:t>1 year, 1 and 3 years, and 1, 3, and 5 years (n=3 assimilation steps)</w:t>
        </w:r>
      </w:ins>
      <w:r w:rsidRPr="004E2B9E">
        <w:t xml:space="preserve">. Overall, there is some impact of data noise on spatial data assimilation and the model updating, but the impact is not significant even if we increase the noise level to 10%, which </w:t>
      </w:r>
      <w:r w:rsidR="00A76E12" w:rsidRPr="004E2B9E">
        <w:t>implies</w:t>
      </w:r>
      <w:r w:rsidRPr="004E2B9E">
        <w:t xml:space="preserve"> that </w:t>
      </w:r>
      <w:r w:rsidR="00A76E12" w:rsidRPr="004E2B9E">
        <w:t xml:space="preserve">for the level of </w:t>
      </w:r>
      <w:r w:rsidRPr="004E2B9E">
        <w:t xml:space="preserve">uncertainty </w:t>
      </w:r>
      <w:r w:rsidR="00A76E12" w:rsidRPr="004E2B9E">
        <w:t xml:space="preserve">associated with </w:t>
      </w:r>
      <w:r w:rsidR="00E43942" w:rsidRPr="004E2B9E">
        <w:t xml:space="preserve">seismic data </w:t>
      </w:r>
      <w:r w:rsidR="00A76E12" w:rsidRPr="004E2B9E">
        <w:t>interpretation used in this study, the</w:t>
      </w:r>
      <w:r w:rsidR="00E43942" w:rsidRPr="004E2B9E">
        <w:t xml:space="preserve"> </w:t>
      </w:r>
      <w:r w:rsidR="00A76E12" w:rsidRPr="004E2B9E">
        <w:t xml:space="preserve">uncertainty in </w:t>
      </w:r>
      <w:r w:rsidR="00D0400E" w:rsidRPr="004E2B9E">
        <w:t>the updated permeability distribution</w:t>
      </w:r>
      <w:r w:rsidR="00A76E12" w:rsidRPr="004E2B9E">
        <w:t xml:space="preserve"> is not</w:t>
      </w:r>
      <w:r w:rsidR="00E43942" w:rsidRPr="004E2B9E">
        <w:t xml:space="preserve"> significant.</w:t>
      </w:r>
    </w:p>
    <w:p w14:paraId="02EF0C0D" w14:textId="1071ED5D" w:rsidR="008256A8" w:rsidRPr="004E2B9E" w:rsidDel="008256A8" w:rsidRDefault="00E43942" w:rsidP="008256A8">
      <w:pPr>
        <w:pStyle w:val="para1"/>
        <w:rPr>
          <w:del w:id="112" w:author="Morales, Misael Miguel-Gomez" w:date="2023-07-10T14:39:00Z"/>
        </w:rPr>
      </w:pPr>
      <w:r w:rsidRPr="004E2B9E">
        <w:t xml:space="preserve"> </w:t>
      </w:r>
    </w:p>
    <w:p w14:paraId="4B7FA98A" w14:textId="524B58B7" w:rsidR="00F01A0F" w:rsidRPr="004E2B9E" w:rsidRDefault="00F01A0F" w:rsidP="00F01A0F">
      <w:pPr>
        <w:pStyle w:val="para1"/>
        <w:jc w:val="center"/>
      </w:pPr>
      <w:r w:rsidRPr="004E2B9E">
        <w:rPr>
          <w:noProof/>
        </w:rPr>
        <w:drawing>
          <wp:inline distT="0" distB="0" distL="0" distR="0" wp14:anchorId="4252FBAC" wp14:editId="0A015110">
            <wp:extent cx="4493151" cy="5883910"/>
            <wp:effectExtent l="0" t="0" r="317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01090" cy="5894306"/>
                    </a:xfrm>
                    <a:prstGeom prst="rect">
                      <a:avLst/>
                    </a:prstGeom>
                    <a:noFill/>
                  </pic:spPr>
                </pic:pic>
              </a:graphicData>
            </a:graphic>
          </wp:inline>
        </w:drawing>
      </w:r>
    </w:p>
    <w:p w14:paraId="3F62806F" w14:textId="303B3201" w:rsidR="00D444FF" w:rsidRPr="004E2B9E" w:rsidRDefault="004A491E" w:rsidP="004E2B9E">
      <w:pPr>
        <w:pStyle w:val="Caption"/>
        <w:jc w:val="center"/>
        <w:rPr>
          <w:b/>
          <w:bCs/>
          <w:i w:val="0"/>
          <w:iCs w:val="0"/>
          <w:color w:val="000000" w:themeColor="text1"/>
          <w:sz w:val="20"/>
          <w:szCs w:val="20"/>
        </w:rPr>
      </w:pPr>
      <w:bookmarkStart w:id="113" w:name="_Ref126767395"/>
      <w:r w:rsidRPr="004E2B9E">
        <w:rPr>
          <w:b/>
          <w:bCs/>
          <w:i w:val="0"/>
          <w:iCs w:val="0"/>
          <w:color w:val="000000" w:themeColor="text1"/>
          <w:sz w:val="20"/>
          <w:szCs w:val="20"/>
        </w:rPr>
        <w:t xml:space="preserve">Figure </w:t>
      </w:r>
      <w:del w:id="114" w:author="Morales, Misael Miguel-Gomez" w:date="2023-07-10T14:29:00Z">
        <w:r w:rsidRPr="004E2B9E" w:rsidDel="000431DE">
          <w:rPr>
            <w:b/>
            <w:bCs/>
            <w:i w:val="0"/>
            <w:iCs w:val="0"/>
            <w:color w:val="000000" w:themeColor="text1"/>
            <w:sz w:val="20"/>
            <w:szCs w:val="20"/>
          </w:rPr>
          <w:fldChar w:fldCharType="begin"/>
        </w:r>
        <w:r w:rsidRPr="004E2B9E" w:rsidDel="000431DE">
          <w:rPr>
            <w:b/>
            <w:bCs/>
            <w:i w:val="0"/>
            <w:iCs w:val="0"/>
            <w:color w:val="000000" w:themeColor="text1"/>
            <w:sz w:val="20"/>
            <w:szCs w:val="20"/>
          </w:rPr>
          <w:delInstrText xml:space="preserve"> SEQ Figure \* ARABIC </w:delInstrText>
        </w:r>
        <w:r w:rsidRPr="004E2B9E" w:rsidDel="000431DE">
          <w:rPr>
            <w:b/>
            <w:bCs/>
            <w:i w:val="0"/>
            <w:iCs w:val="0"/>
            <w:color w:val="000000" w:themeColor="text1"/>
            <w:sz w:val="20"/>
            <w:szCs w:val="20"/>
          </w:rPr>
          <w:fldChar w:fldCharType="separate"/>
        </w:r>
        <w:r w:rsidRPr="004E2B9E" w:rsidDel="000431DE">
          <w:rPr>
            <w:b/>
            <w:bCs/>
            <w:i w:val="0"/>
            <w:iCs w:val="0"/>
            <w:noProof/>
            <w:color w:val="000000" w:themeColor="text1"/>
            <w:sz w:val="20"/>
            <w:szCs w:val="20"/>
          </w:rPr>
          <w:delText>7</w:delText>
        </w:r>
        <w:r w:rsidRPr="004E2B9E" w:rsidDel="000431DE">
          <w:rPr>
            <w:b/>
            <w:bCs/>
            <w:i w:val="0"/>
            <w:iCs w:val="0"/>
            <w:color w:val="000000" w:themeColor="text1"/>
            <w:sz w:val="20"/>
            <w:szCs w:val="20"/>
          </w:rPr>
          <w:fldChar w:fldCharType="end"/>
        </w:r>
      </w:del>
      <w:bookmarkEnd w:id="113"/>
      <w:ins w:id="115" w:author="Morales, Misael Miguel-Gomez" w:date="2023-07-10T14:48:00Z">
        <w:r w:rsidR="008256A8">
          <w:rPr>
            <w:b/>
            <w:bCs/>
            <w:i w:val="0"/>
            <w:iCs w:val="0"/>
            <w:color w:val="000000" w:themeColor="text1"/>
            <w:sz w:val="20"/>
            <w:szCs w:val="20"/>
          </w:rPr>
          <w:t>9</w:t>
        </w:r>
      </w:ins>
      <w:r w:rsidR="00D444FF" w:rsidRPr="004E2B9E">
        <w:rPr>
          <w:b/>
          <w:bCs/>
          <w:i w:val="0"/>
          <w:iCs w:val="0"/>
          <w:color w:val="000000" w:themeColor="text1"/>
          <w:sz w:val="20"/>
          <w:szCs w:val="20"/>
        </w:rPr>
        <w:t>: Impact of the level of data noise</w:t>
      </w:r>
      <w:r w:rsidR="00D0400E" w:rsidRPr="004E2B9E">
        <w:rPr>
          <w:b/>
          <w:bCs/>
          <w:i w:val="0"/>
          <w:iCs w:val="0"/>
          <w:color w:val="000000" w:themeColor="text1"/>
          <w:sz w:val="20"/>
          <w:szCs w:val="20"/>
        </w:rPr>
        <w:t xml:space="preserve"> on permeability updating</w:t>
      </w:r>
      <w:r w:rsidR="00D444FF" w:rsidRPr="004E2B9E">
        <w:rPr>
          <w:b/>
          <w:bCs/>
          <w:i w:val="0"/>
          <w:iCs w:val="0"/>
          <w:color w:val="000000" w:themeColor="text1"/>
          <w:sz w:val="20"/>
          <w:szCs w:val="20"/>
        </w:rPr>
        <w:t>.</w:t>
      </w:r>
    </w:p>
    <w:p w14:paraId="4F10CB12" w14:textId="77777777" w:rsidR="00D444FF" w:rsidRPr="004E2B9E" w:rsidRDefault="00D444FF" w:rsidP="00F01A0F">
      <w:pPr>
        <w:pStyle w:val="para1"/>
        <w:jc w:val="center"/>
      </w:pPr>
    </w:p>
    <w:p w14:paraId="224D1EB0" w14:textId="2834FA6D" w:rsidR="00A651E4" w:rsidRPr="004E2B9E" w:rsidRDefault="00A651E4" w:rsidP="00A651E4">
      <w:pPr>
        <w:pStyle w:val="Head1"/>
        <w:outlineLvl w:val="0"/>
      </w:pPr>
      <w:r w:rsidRPr="004E2B9E">
        <w:lastRenderedPageBreak/>
        <w:t>Conclusions</w:t>
      </w:r>
    </w:p>
    <w:p w14:paraId="1377F514" w14:textId="69EEFB5D" w:rsidR="00A651E4" w:rsidRPr="004E2B9E" w:rsidRDefault="00A651E4" w:rsidP="00A651E4">
      <w:pPr>
        <w:pStyle w:val="para"/>
      </w:pPr>
    </w:p>
    <w:p w14:paraId="102E146D" w14:textId="766F3394" w:rsidR="00822EA9" w:rsidRPr="004E2B9E" w:rsidRDefault="00E43942" w:rsidP="00D0400E">
      <w:pPr>
        <w:pStyle w:val="para1"/>
      </w:pPr>
      <w:r w:rsidRPr="004E2B9E">
        <w:t xml:space="preserve">In this work, a novel workflow for assimilation of spatial data (e.g., </w:t>
      </w:r>
      <w:r w:rsidR="00EA4AF8" w:rsidRPr="004E2B9E">
        <w:t>CO</w:t>
      </w:r>
      <w:r w:rsidR="00EA4AF8" w:rsidRPr="004E2B9E">
        <w:rPr>
          <w:vertAlign w:val="subscript"/>
        </w:rPr>
        <w:t>2</w:t>
      </w:r>
      <w:r w:rsidRPr="004E2B9E">
        <w:t xml:space="preserve"> saturation distribution) was developed and demonstrated </w:t>
      </w:r>
      <w:r w:rsidR="00A76E12" w:rsidRPr="004E2B9E">
        <w:t>for an example</w:t>
      </w:r>
      <w:r w:rsidR="00D0400E" w:rsidRPr="004E2B9E">
        <w:t xml:space="preserve"> </w:t>
      </w:r>
      <w:r w:rsidR="00EA4AF8" w:rsidRPr="004E2B9E">
        <w:t>CO</w:t>
      </w:r>
      <w:r w:rsidR="00EA4AF8" w:rsidRPr="004E2B9E">
        <w:rPr>
          <w:vertAlign w:val="subscript"/>
        </w:rPr>
        <w:t>2</w:t>
      </w:r>
      <w:r w:rsidRPr="004E2B9E">
        <w:t xml:space="preserve"> sequestration</w:t>
      </w:r>
      <w:r w:rsidR="00A76E12" w:rsidRPr="004E2B9E">
        <w:t xml:space="preserve"> operation</w:t>
      </w:r>
      <w:r w:rsidRPr="004E2B9E">
        <w:t xml:space="preserve">. Our results indicate </w:t>
      </w:r>
      <w:r w:rsidR="001C41CA">
        <w:t>that the assimilation of spatial data, namely CO</w:t>
      </w:r>
      <w:r w:rsidR="001C41CA" w:rsidRPr="001C41CA">
        <w:rPr>
          <w:vertAlign w:val="subscript"/>
        </w:rPr>
        <w:t>2</w:t>
      </w:r>
      <w:r w:rsidR="001C41CA">
        <w:t xml:space="preserve"> saturation maps derived from seismic surveys, enhances the resemblance between the predictions generated by updated reservoir models and the "ground-truth" model</w:t>
      </w:r>
      <w:r w:rsidRPr="004E2B9E">
        <w:t xml:space="preserve">. Predictive accuracy in </w:t>
      </w:r>
      <w:r w:rsidR="00EA4AF8" w:rsidRPr="004E2B9E">
        <w:t>CO</w:t>
      </w:r>
      <w:r w:rsidR="00EA4AF8" w:rsidRPr="004E2B9E">
        <w:rPr>
          <w:vertAlign w:val="subscript"/>
        </w:rPr>
        <w:t>2</w:t>
      </w:r>
      <w:r w:rsidRPr="004E2B9E">
        <w:t xml:space="preserve"> saturation plume increases with the increased number of spatial data. We also observed that </w:t>
      </w:r>
      <w:r w:rsidR="00A76E12" w:rsidRPr="004E2B9E">
        <w:t>for</w:t>
      </w:r>
      <w:r w:rsidRPr="004E2B9E">
        <w:t xml:space="preserve"> data noise </w:t>
      </w:r>
      <w:r w:rsidR="00A76E12" w:rsidRPr="004E2B9E">
        <w:t xml:space="preserve">in the range of </w:t>
      </w:r>
      <w:r w:rsidRPr="004E2B9E">
        <w:t xml:space="preserve">1% to 10%, the difference between the updated models and the ground truth </w:t>
      </w:r>
      <w:r w:rsidR="00952924" w:rsidRPr="004E2B9E">
        <w:t>does</w:t>
      </w:r>
      <w:r w:rsidRPr="004E2B9E">
        <w:t xml:space="preserve"> not significantly increase. Compared to our previous work (Chen et al, 2020) </w:t>
      </w:r>
      <w:r w:rsidR="00A76E12" w:rsidRPr="004E2B9E">
        <w:t xml:space="preserve">based on data </w:t>
      </w:r>
      <w:r w:rsidRPr="004E2B9E">
        <w:t xml:space="preserve">assimilation of point measurements from monitoring wells, the spatial data </w:t>
      </w:r>
      <w:r w:rsidR="00A76E12" w:rsidRPr="004E2B9E">
        <w:t xml:space="preserve">appear to </w:t>
      </w:r>
      <w:r w:rsidRPr="004E2B9E">
        <w:t xml:space="preserve">have more value of information than point measurements from monitoring wells to reduce the uncertainty </w:t>
      </w:r>
      <w:r w:rsidR="00D0400E" w:rsidRPr="004E2B9E">
        <w:t xml:space="preserve">in the </w:t>
      </w:r>
      <w:r w:rsidRPr="004E2B9E">
        <w:t xml:space="preserve">prediction </w:t>
      </w:r>
      <w:r w:rsidR="00A76E12" w:rsidRPr="004E2B9E">
        <w:t>of</w:t>
      </w:r>
      <w:r w:rsidRPr="004E2B9E">
        <w:t xml:space="preserve"> </w:t>
      </w:r>
      <w:r w:rsidR="00EA4AF8" w:rsidRPr="004E2B9E">
        <w:t>CO</w:t>
      </w:r>
      <w:r w:rsidR="00EA4AF8" w:rsidRPr="004E2B9E">
        <w:rPr>
          <w:vertAlign w:val="subscript"/>
        </w:rPr>
        <w:t>2</w:t>
      </w:r>
      <w:r w:rsidRPr="004E2B9E">
        <w:t xml:space="preserve"> plume area or distribution. </w:t>
      </w:r>
    </w:p>
    <w:p w14:paraId="78408141" w14:textId="77777777" w:rsidR="00E43942" w:rsidRPr="004E2B9E" w:rsidRDefault="00E43942" w:rsidP="003B61CF">
      <w:pPr>
        <w:pStyle w:val="para1"/>
        <w:ind w:firstLine="0"/>
      </w:pPr>
    </w:p>
    <w:p w14:paraId="674B1DDA" w14:textId="47C51155" w:rsidR="00A651E4" w:rsidRPr="004E2B9E" w:rsidRDefault="00A651E4" w:rsidP="00A651E4">
      <w:pPr>
        <w:pStyle w:val="para1"/>
      </w:pPr>
    </w:p>
    <w:p w14:paraId="44BA6A21" w14:textId="2C39D1E0" w:rsidR="00A651E4" w:rsidRPr="004E2B9E" w:rsidRDefault="00A651E4" w:rsidP="00A651E4">
      <w:pPr>
        <w:pStyle w:val="Head1"/>
        <w:outlineLvl w:val="0"/>
      </w:pPr>
      <w:r w:rsidRPr="004E2B9E">
        <w:t>Acknowledgement</w:t>
      </w:r>
    </w:p>
    <w:p w14:paraId="413554EB" w14:textId="36078D58" w:rsidR="00A651E4" w:rsidRPr="004E2B9E" w:rsidRDefault="00A651E4" w:rsidP="00A651E4">
      <w:pPr>
        <w:pStyle w:val="para"/>
      </w:pPr>
    </w:p>
    <w:p w14:paraId="5AC637DE" w14:textId="0E64D52D" w:rsidR="00A651E4" w:rsidRPr="004E2B9E" w:rsidRDefault="00822EA9" w:rsidP="00A651E4">
      <w:pPr>
        <w:pStyle w:val="para1"/>
      </w:pPr>
      <w:r w:rsidRPr="004E2B9E">
        <w:t xml:space="preserve">This work was supported by the US Department of Energy through the Los Alamos National Laboratory. Los Alamos National Laboratory is operated by Triad National Security, LLC, for the National Nuclear Security Administration of U.S. Department of Energy (Contract No. 89233218CNA000001). This work was completed as part of the National Risk Assessment Partnership (NRAP) project. Support for this project came from the U.S. Department of Energy’s (DOE) Office of Fossil Energy and Carbon Management. </w:t>
      </w:r>
    </w:p>
    <w:p w14:paraId="4D52D452" w14:textId="77777777" w:rsidR="00A245B7" w:rsidRPr="004E2B9E" w:rsidRDefault="00A245B7" w:rsidP="00A651E4">
      <w:pPr>
        <w:pStyle w:val="para1"/>
      </w:pPr>
    </w:p>
    <w:p w14:paraId="7A1A705C" w14:textId="6355840A" w:rsidR="00A651E4" w:rsidRPr="004E2B9E" w:rsidRDefault="00A651E4" w:rsidP="00A651E4">
      <w:pPr>
        <w:pStyle w:val="para1"/>
      </w:pPr>
    </w:p>
    <w:p w14:paraId="62B75A5C" w14:textId="06ED86C1" w:rsidR="00A651E4" w:rsidRPr="004E2B9E" w:rsidRDefault="00A651E4" w:rsidP="00A651E4">
      <w:pPr>
        <w:pStyle w:val="Head1"/>
        <w:outlineLvl w:val="0"/>
      </w:pPr>
      <w:r w:rsidRPr="004E2B9E">
        <w:t>References</w:t>
      </w:r>
    </w:p>
    <w:p w14:paraId="6157451F" w14:textId="6C039A24" w:rsidR="00A651E4" w:rsidRPr="004E2B9E" w:rsidRDefault="00A651E4" w:rsidP="00A651E4">
      <w:pPr>
        <w:pStyle w:val="para"/>
      </w:pPr>
    </w:p>
    <w:p w14:paraId="7BD3F9E8" w14:textId="0CA17823" w:rsidR="00091908" w:rsidRPr="004E2B9E" w:rsidRDefault="00091908" w:rsidP="00A245B7">
      <w:pPr>
        <w:widowControl/>
        <w:overflowPunct/>
        <w:autoSpaceDE/>
        <w:autoSpaceDN/>
        <w:adjustRightInd/>
        <w:spacing w:before="120"/>
        <w:jc w:val="both"/>
        <w:textAlignment w:val="auto"/>
        <w:rPr>
          <w:szCs w:val="24"/>
        </w:rPr>
      </w:pPr>
      <w:r w:rsidRPr="004E2B9E">
        <w:rPr>
          <w:szCs w:val="24"/>
        </w:rPr>
        <w:t xml:space="preserve">Chen, B., Harp, D. R., Lu, Z., &amp; Pawar, R. J. (2020). Reducing uncertainty in geologic </w:t>
      </w:r>
      <w:r w:rsidR="00EA4AF8" w:rsidRPr="004E2B9E">
        <w:t>CO</w:t>
      </w:r>
      <w:r w:rsidR="00EA4AF8" w:rsidRPr="004E2B9E">
        <w:rPr>
          <w:vertAlign w:val="subscript"/>
        </w:rPr>
        <w:t>2</w:t>
      </w:r>
      <w:r w:rsidRPr="004E2B9E">
        <w:rPr>
          <w:szCs w:val="24"/>
        </w:rPr>
        <w:t xml:space="preserve"> sequestration risk assessment by assimilating monitoring data. </w:t>
      </w:r>
      <w:r w:rsidRPr="004E2B9E">
        <w:rPr>
          <w:i/>
          <w:iCs/>
          <w:szCs w:val="24"/>
        </w:rPr>
        <w:t>International Journal of Greenhouse Gas Control</w:t>
      </w:r>
      <w:r w:rsidRPr="004E2B9E">
        <w:rPr>
          <w:szCs w:val="24"/>
        </w:rPr>
        <w:t xml:space="preserve">, </w:t>
      </w:r>
      <w:r w:rsidRPr="004E2B9E">
        <w:rPr>
          <w:i/>
          <w:iCs/>
          <w:szCs w:val="24"/>
        </w:rPr>
        <w:t>94</w:t>
      </w:r>
      <w:r w:rsidRPr="004E2B9E">
        <w:rPr>
          <w:szCs w:val="24"/>
        </w:rPr>
        <w:t>, 102926.</w:t>
      </w:r>
    </w:p>
    <w:p w14:paraId="7E872555" w14:textId="441ABD81" w:rsidR="003538A9" w:rsidRPr="004E2B9E" w:rsidRDefault="003538A9" w:rsidP="00A245B7">
      <w:pPr>
        <w:widowControl/>
        <w:overflowPunct/>
        <w:autoSpaceDE/>
        <w:autoSpaceDN/>
        <w:adjustRightInd/>
        <w:spacing w:before="120"/>
        <w:jc w:val="both"/>
        <w:textAlignment w:val="auto"/>
        <w:rPr>
          <w:szCs w:val="24"/>
        </w:rPr>
      </w:pPr>
      <w:r w:rsidRPr="004E2B9E">
        <w:rPr>
          <w:szCs w:val="24"/>
        </w:rPr>
        <w:t xml:space="preserve">Chen, B., Harp, D. R., Zhang, Y., Oldenburg, C. M., &amp; Pawar, R. J. (2022). Dynamic risk assessment for geologic </w:t>
      </w:r>
      <w:r w:rsidR="00EA4AF8" w:rsidRPr="004E2B9E">
        <w:t>CO</w:t>
      </w:r>
      <w:r w:rsidR="00EA4AF8" w:rsidRPr="004E2B9E">
        <w:rPr>
          <w:vertAlign w:val="subscript"/>
        </w:rPr>
        <w:t>2</w:t>
      </w:r>
      <w:r w:rsidRPr="004E2B9E">
        <w:rPr>
          <w:szCs w:val="24"/>
        </w:rPr>
        <w:t xml:space="preserve"> sequestration. </w:t>
      </w:r>
      <w:r w:rsidRPr="004E2B9E">
        <w:rPr>
          <w:i/>
          <w:iCs/>
          <w:szCs w:val="24"/>
        </w:rPr>
        <w:t>Gondwana Research</w:t>
      </w:r>
      <w:r w:rsidRPr="004E2B9E">
        <w:rPr>
          <w:szCs w:val="24"/>
        </w:rPr>
        <w:t>.</w:t>
      </w:r>
    </w:p>
    <w:p w14:paraId="12FAF6EC" w14:textId="786D0C74" w:rsidR="00881739" w:rsidRPr="004E2B9E" w:rsidRDefault="00881739" w:rsidP="00A245B7">
      <w:pPr>
        <w:widowControl/>
        <w:overflowPunct/>
        <w:autoSpaceDE/>
        <w:autoSpaceDN/>
        <w:adjustRightInd/>
        <w:spacing w:before="120"/>
        <w:jc w:val="both"/>
        <w:textAlignment w:val="auto"/>
        <w:rPr>
          <w:szCs w:val="24"/>
        </w:rPr>
      </w:pPr>
      <w:r w:rsidRPr="004E2B9E">
        <w:rPr>
          <w:szCs w:val="24"/>
        </w:rPr>
        <w:t xml:space="preserve">Chen, B., Yan, B., Kang, Q., Harp, D., &amp; Pawar, R. (2022). Deep Learning Accelerated Inverse Modeling and Forecasting for Large-Scale Geologic </w:t>
      </w:r>
      <w:r w:rsidR="00EA4AF8" w:rsidRPr="004E2B9E">
        <w:t>CO</w:t>
      </w:r>
      <w:r w:rsidR="00EA4AF8" w:rsidRPr="004E2B9E">
        <w:rPr>
          <w:vertAlign w:val="subscript"/>
        </w:rPr>
        <w:t>2</w:t>
      </w:r>
      <w:r w:rsidRPr="004E2B9E">
        <w:rPr>
          <w:szCs w:val="24"/>
        </w:rPr>
        <w:t xml:space="preserve"> Sequestration. </w:t>
      </w:r>
      <w:r w:rsidRPr="004E2B9E">
        <w:rPr>
          <w:i/>
          <w:iCs/>
          <w:szCs w:val="24"/>
        </w:rPr>
        <w:t>Available at SSRN 4283252</w:t>
      </w:r>
      <w:r w:rsidRPr="004E2B9E">
        <w:rPr>
          <w:szCs w:val="24"/>
        </w:rPr>
        <w:t>.</w:t>
      </w:r>
    </w:p>
    <w:p w14:paraId="6858D147" w14:textId="745F0397" w:rsidR="004C0693" w:rsidRPr="004E2B9E" w:rsidRDefault="004C0693" w:rsidP="00A245B7">
      <w:pPr>
        <w:widowControl/>
        <w:overflowPunct/>
        <w:autoSpaceDE/>
        <w:autoSpaceDN/>
        <w:adjustRightInd/>
        <w:spacing w:before="120"/>
        <w:jc w:val="both"/>
        <w:textAlignment w:val="auto"/>
        <w:rPr>
          <w:szCs w:val="24"/>
        </w:rPr>
      </w:pPr>
      <w:r w:rsidRPr="004E2B9E">
        <w:rPr>
          <w:szCs w:val="24"/>
        </w:rPr>
        <w:t xml:space="preserve">Emerick, A. A., &amp; Reynolds, A. C. (2013). Ensemble smoother with multiple data assimilation. </w:t>
      </w:r>
      <w:r w:rsidRPr="004E2B9E">
        <w:rPr>
          <w:i/>
          <w:iCs/>
          <w:szCs w:val="24"/>
        </w:rPr>
        <w:t>Computers &amp; Geosciences</w:t>
      </w:r>
      <w:r w:rsidRPr="004E2B9E">
        <w:rPr>
          <w:szCs w:val="24"/>
        </w:rPr>
        <w:t xml:space="preserve">, </w:t>
      </w:r>
      <w:r w:rsidRPr="004E2B9E">
        <w:rPr>
          <w:i/>
          <w:iCs/>
          <w:szCs w:val="24"/>
        </w:rPr>
        <w:t>55</w:t>
      </w:r>
      <w:r w:rsidRPr="004E2B9E">
        <w:rPr>
          <w:szCs w:val="24"/>
        </w:rPr>
        <w:t>, 3-15.</w:t>
      </w:r>
    </w:p>
    <w:p w14:paraId="7C19B55B" w14:textId="040351C6" w:rsidR="0099049A" w:rsidRPr="004E2B9E" w:rsidRDefault="0099049A" w:rsidP="00A245B7">
      <w:pPr>
        <w:widowControl/>
        <w:overflowPunct/>
        <w:autoSpaceDE/>
        <w:autoSpaceDN/>
        <w:adjustRightInd/>
        <w:spacing w:before="120"/>
        <w:jc w:val="both"/>
        <w:textAlignment w:val="auto"/>
        <w:rPr>
          <w:szCs w:val="24"/>
        </w:rPr>
      </w:pPr>
      <w:proofErr w:type="spellStart"/>
      <w:r w:rsidRPr="0099049A">
        <w:rPr>
          <w:szCs w:val="24"/>
        </w:rPr>
        <w:t>Evensen</w:t>
      </w:r>
      <w:proofErr w:type="spellEnd"/>
      <w:r w:rsidRPr="0099049A">
        <w:rPr>
          <w:szCs w:val="24"/>
        </w:rPr>
        <w:t xml:space="preserve">, G. (2018). Analysis of iterative ensemble smoothers for solving inverse problems. </w:t>
      </w:r>
      <w:r w:rsidRPr="0099049A">
        <w:rPr>
          <w:i/>
          <w:iCs/>
          <w:szCs w:val="24"/>
        </w:rPr>
        <w:t>Computational Geosciences</w:t>
      </w:r>
      <w:r w:rsidRPr="0099049A">
        <w:rPr>
          <w:szCs w:val="24"/>
        </w:rPr>
        <w:t xml:space="preserve">, </w:t>
      </w:r>
      <w:r w:rsidRPr="0099049A">
        <w:rPr>
          <w:i/>
          <w:iCs/>
          <w:szCs w:val="24"/>
        </w:rPr>
        <w:t>22</w:t>
      </w:r>
      <w:r w:rsidRPr="0099049A">
        <w:rPr>
          <w:szCs w:val="24"/>
        </w:rPr>
        <w:t>(3), 885-908.</w:t>
      </w:r>
    </w:p>
    <w:p w14:paraId="2DEA4F95" w14:textId="558DC2D7" w:rsidR="00686253" w:rsidRPr="004E2B9E" w:rsidRDefault="00686253" w:rsidP="00A245B7">
      <w:pPr>
        <w:widowControl/>
        <w:overflowPunct/>
        <w:autoSpaceDE/>
        <w:autoSpaceDN/>
        <w:adjustRightInd/>
        <w:spacing w:before="120"/>
        <w:jc w:val="both"/>
        <w:textAlignment w:val="auto"/>
        <w:rPr>
          <w:szCs w:val="24"/>
        </w:rPr>
      </w:pPr>
      <w:proofErr w:type="spellStart"/>
      <w:r w:rsidRPr="004E2B9E">
        <w:rPr>
          <w:szCs w:val="24"/>
        </w:rPr>
        <w:t>Ghorbanidehno</w:t>
      </w:r>
      <w:proofErr w:type="spellEnd"/>
      <w:r w:rsidRPr="004E2B9E">
        <w:rPr>
          <w:szCs w:val="24"/>
        </w:rPr>
        <w:t xml:space="preserve">, H., </w:t>
      </w:r>
      <w:proofErr w:type="spellStart"/>
      <w:r w:rsidRPr="004E2B9E">
        <w:rPr>
          <w:szCs w:val="24"/>
        </w:rPr>
        <w:t>Kokkinaki</w:t>
      </w:r>
      <w:proofErr w:type="spellEnd"/>
      <w:r w:rsidRPr="004E2B9E">
        <w:rPr>
          <w:szCs w:val="24"/>
        </w:rPr>
        <w:t xml:space="preserve">, A., Lee, J., &amp; </w:t>
      </w:r>
      <w:proofErr w:type="spellStart"/>
      <w:r w:rsidRPr="004E2B9E">
        <w:rPr>
          <w:szCs w:val="24"/>
        </w:rPr>
        <w:t>Darve</w:t>
      </w:r>
      <w:proofErr w:type="spellEnd"/>
      <w:r w:rsidRPr="004E2B9E">
        <w:rPr>
          <w:szCs w:val="24"/>
        </w:rPr>
        <w:t xml:space="preserve">, E. (2020). Recent developments in fast and scalable inverse modeling and data assimilation methods in hydrology. </w:t>
      </w:r>
      <w:r w:rsidRPr="004E2B9E">
        <w:rPr>
          <w:i/>
          <w:iCs/>
          <w:szCs w:val="24"/>
        </w:rPr>
        <w:t>Journal of Hydrology</w:t>
      </w:r>
      <w:r w:rsidRPr="004E2B9E">
        <w:rPr>
          <w:szCs w:val="24"/>
        </w:rPr>
        <w:t xml:space="preserve">, </w:t>
      </w:r>
      <w:r w:rsidRPr="004E2B9E">
        <w:rPr>
          <w:i/>
          <w:iCs/>
          <w:szCs w:val="24"/>
        </w:rPr>
        <w:t>591</w:t>
      </w:r>
      <w:r w:rsidRPr="004E2B9E">
        <w:rPr>
          <w:szCs w:val="24"/>
        </w:rPr>
        <w:t>, 125266.</w:t>
      </w:r>
    </w:p>
    <w:p w14:paraId="3A78873A" w14:textId="569DEFBF" w:rsidR="0099049A" w:rsidRPr="004E2B9E" w:rsidRDefault="00A245B7" w:rsidP="00A245B7">
      <w:pPr>
        <w:widowControl/>
        <w:overflowPunct/>
        <w:autoSpaceDE/>
        <w:autoSpaceDN/>
        <w:adjustRightInd/>
        <w:spacing w:before="120"/>
        <w:jc w:val="both"/>
        <w:textAlignment w:val="auto"/>
        <w:rPr>
          <w:szCs w:val="24"/>
        </w:rPr>
      </w:pPr>
      <w:r w:rsidRPr="00A245B7">
        <w:rPr>
          <w:szCs w:val="24"/>
        </w:rPr>
        <w:t xml:space="preserve">Guo, Z., Li, Y., &amp; Sankaran, S. (2023, January). A Reduced-Physics Framework for Forecasting in Unconventional Reservoirs. In </w:t>
      </w:r>
      <w:r w:rsidRPr="00A245B7">
        <w:rPr>
          <w:i/>
          <w:iCs/>
          <w:szCs w:val="24"/>
        </w:rPr>
        <w:t xml:space="preserve">SPE Reservoir </w:t>
      </w:r>
      <w:proofErr w:type="spellStart"/>
      <w:r w:rsidRPr="00A245B7">
        <w:rPr>
          <w:i/>
          <w:iCs/>
          <w:szCs w:val="24"/>
        </w:rPr>
        <w:t>Characterisation</w:t>
      </w:r>
      <w:proofErr w:type="spellEnd"/>
      <w:r w:rsidRPr="00A245B7">
        <w:rPr>
          <w:i/>
          <w:iCs/>
          <w:szCs w:val="24"/>
        </w:rPr>
        <w:t xml:space="preserve"> and Simulation Conference and Exhibition</w:t>
      </w:r>
      <w:r w:rsidRPr="00A245B7">
        <w:rPr>
          <w:szCs w:val="24"/>
        </w:rPr>
        <w:t xml:space="preserve">. </w:t>
      </w:r>
      <w:proofErr w:type="spellStart"/>
      <w:r w:rsidRPr="00A245B7">
        <w:rPr>
          <w:szCs w:val="24"/>
        </w:rPr>
        <w:t>OnePetro</w:t>
      </w:r>
      <w:proofErr w:type="spellEnd"/>
      <w:r w:rsidRPr="00A245B7">
        <w:rPr>
          <w:szCs w:val="24"/>
        </w:rPr>
        <w:t>.</w:t>
      </w:r>
    </w:p>
    <w:p w14:paraId="34F87FB5" w14:textId="77777777" w:rsidR="0099049A" w:rsidRPr="0099049A" w:rsidRDefault="0099049A" w:rsidP="00A245B7">
      <w:pPr>
        <w:widowControl/>
        <w:overflowPunct/>
        <w:autoSpaceDE/>
        <w:autoSpaceDN/>
        <w:adjustRightInd/>
        <w:spacing w:before="120"/>
        <w:jc w:val="both"/>
        <w:textAlignment w:val="auto"/>
        <w:rPr>
          <w:szCs w:val="24"/>
        </w:rPr>
      </w:pPr>
      <w:r w:rsidRPr="0099049A">
        <w:rPr>
          <w:szCs w:val="24"/>
        </w:rPr>
        <w:t xml:space="preserve">Kim, J., Kim, S., Park, C., &amp; Lee, K. (2020). Construction of prior models for ES-MDA by a deep neural network with a stacked autoencoder for predicting reservoir production. </w:t>
      </w:r>
      <w:r w:rsidRPr="0099049A">
        <w:rPr>
          <w:i/>
          <w:iCs/>
          <w:szCs w:val="24"/>
        </w:rPr>
        <w:t>Journal of Petroleum Science and Engineering</w:t>
      </w:r>
      <w:r w:rsidRPr="0099049A">
        <w:rPr>
          <w:szCs w:val="24"/>
        </w:rPr>
        <w:t xml:space="preserve">, </w:t>
      </w:r>
      <w:r w:rsidRPr="0099049A">
        <w:rPr>
          <w:i/>
          <w:iCs/>
          <w:szCs w:val="24"/>
        </w:rPr>
        <w:t>187</w:t>
      </w:r>
      <w:r w:rsidRPr="0099049A">
        <w:rPr>
          <w:szCs w:val="24"/>
        </w:rPr>
        <w:t>, 106800.</w:t>
      </w:r>
    </w:p>
    <w:p w14:paraId="3E0608C5" w14:textId="051D5510" w:rsidR="0099049A" w:rsidRPr="004E2B9E" w:rsidRDefault="00A245B7" w:rsidP="00261A5E">
      <w:pPr>
        <w:widowControl/>
        <w:overflowPunct/>
        <w:autoSpaceDE/>
        <w:autoSpaceDN/>
        <w:adjustRightInd/>
        <w:spacing w:before="120"/>
        <w:jc w:val="both"/>
        <w:textAlignment w:val="auto"/>
      </w:pPr>
      <w:r w:rsidRPr="004E2B9E">
        <w:lastRenderedPageBreak/>
        <w:t xml:space="preserve">Le, D. H., Younis, R., &amp; Reynolds, A. C. (2015, February). A history matching procedure for non-Gaussian facies based on ES-MDA. In </w:t>
      </w:r>
      <w:r w:rsidRPr="004E2B9E">
        <w:rPr>
          <w:i/>
          <w:iCs/>
        </w:rPr>
        <w:t>SPE Reservoir Simulation Symposium</w:t>
      </w:r>
      <w:r w:rsidRPr="004E2B9E">
        <w:t xml:space="preserve">. </w:t>
      </w:r>
      <w:proofErr w:type="spellStart"/>
      <w:r w:rsidRPr="004E2B9E">
        <w:t>OnePetro</w:t>
      </w:r>
      <w:proofErr w:type="spellEnd"/>
      <w:r w:rsidRPr="004E2B9E">
        <w:t>.</w:t>
      </w:r>
    </w:p>
    <w:p w14:paraId="5154F21F" w14:textId="7A497738" w:rsidR="00261A5E" w:rsidRDefault="00261A5E" w:rsidP="00261A5E">
      <w:pPr>
        <w:widowControl/>
        <w:overflowPunct/>
        <w:autoSpaceDE/>
        <w:autoSpaceDN/>
        <w:adjustRightInd/>
        <w:spacing w:before="120"/>
        <w:jc w:val="both"/>
        <w:textAlignment w:val="auto"/>
        <w:rPr>
          <w:ins w:id="116" w:author="Morales, Misael Miguel-Gomez" w:date="2023-07-10T13:14:00Z"/>
          <w:szCs w:val="24"/>
        </w:rPr>
      </w:pPr>
      <w:r w:rsidRPr="00261A5E">
        <w:rPr>
          <w:szCs w:val="24"/>
        </w:rPr>
        <w:t xml:space="preserve">Le, D. H., Emerick, A. A., &amp; Reynolds, A. C. (2016). An adaptive ensemble smoother with multiple data assimilation for assisted history matching. </w:t>
      </w:r>
      <w:proofErr w:type="spellStart"/>
      <w:r w:rsidRPr="00261A5E">
        <w:rPr>
          <w:i/>
          <w:iCs/>
          <w:szCs w:val="24"/>
        </w:rPr>
        <w:t>Spe</w:t>
      </w:r>
      <w:proofErr w:type="spellEnd"/>
      <w:r w:rsidRPr="00261A5E">
        <w:rPr>
          <w:i/>
          <w:iCs/>
          <w:szCs w:val="24"/>
        </w:rPr>
        <w:t xml:space="preserve"> Journal</w:t>
      </w:r>
      <w:r w:rsidRPr="00261A5E">
        <w:rPr>
          <w:szCs w:val="24"/>
        </w:rPr>
        <w:t xml:space="preserve">, </w:t>
      </w:r>
      <w:r w:rsidRPr="00261A5E">
        <w:rPr>
          <w:i/>
          <w:iCs/>
          <w:szCs w:val="24"/>
        </w:rPr>
        <w:t>21</w:t>
      </w:r>
      <w:r w:rsidRPr="00261A5E">
        <w:rPr>
          <w:szCs w:val="24"/>
        </w:rPr>
        <w:t>(06), 2195-2207.</w:t>
      </w:r>
    </w:p>
    <w:p w14:paraId="6F6F9594" w14:textId="6396FE59" w:rsidR="007F1CD6" w:rsidRPr="007F1CD6" w:rsidRDefault="007F1CD6" w:rsidP="00261A5E">
      <w:pPr>
        <w:widowControl/>
        <w:overflowPunct/>
        <w:autoSpaceDE/>
        <w:autoSpaceDN/>
        <w:adjustRightInd/>
        <w:spacing w:before="120"/>
        <w:jc w:val="both"/>
        <w:textAlignment w:val="auto"/>
        <w:rPr>
          <w:szCs w:val="24"/>
        </w:rPr>
      </w:pPr>
      <w:ins w:id="117" w:author="Morales, Misael Miguel-Gomez" w:date="2023-07-10T13:14:00Z">
        <w:r>
          <w:rPr>
            <w:szCs w:val="24"/>
          </w:rPr>
          <w:t xml:space="preserve">Li, J. Y., </w:t>
        </w:r>
        <w:proofErr w:type="spellStart"/>
        <w:r>
          <w:rPr>
            <w:szCs w:val="24"/>
          </w:rPr>
          <w:t>Kokkinaki</w:t>
        </w:r>
        <w:proofErr w:type="spellEnd"/>
        <w:r>
          <w:rPr>
            <w:szCs w:val="24"/>
          </w:rPr>
          <w:t xml:space="preserve">, A., </w:t>
        </w:r>
        <w:proofErr w:type="spellStart"/>
        <w:r>
          <w:rPr>
            <w:szCs w:val="24"/>
          </w:rPr>
          <w:t>Ghorbanidehno</w:t>
        </w:r>
        <w:proofErr w:type="spellEnd"/>
        <w:r>
          <w:rPr>
            <w:szCs w:val="24"/>
          </w:rPr>
          <w:t xml:space="preserve"> H., </w:t>
        </w:r>
        <w:proofErr w:type="spellStart"/>
        <w:r>
          <w:rPr>
            <w:szCs w:val="24"/>
          </w:rPr>
          <w:t>Darve</w:t>
        </w:r>
        <w:proofErr w:type="spellEnd"/>
        <w:r>
          <w:rPr>
            <w:szCs w:val="24"/>
          </w:rPr>
          <w:t xml:space="preserve">, E. F., </w:t>
        </w:r>
        <w:proofErr w:type="spellStart"/>
        <w:r>
          <w:rPr>
            <w:szCs w:val="24"/>
          </w:rPr>
          <w:t>Kitanidis</w:t>
        </w:r>
        <w:proofErr w:type="spellEnd"/>
        <w:r>
          <w:rPr>
            <w:szCs w:val="24"/>
          </w:rPr>
          <w:t xml:space="preserve">, P. K. (2015). The compressed state </w:t>
        </w:r>
        <w:proofErr w:type="spellStart"/>
        <w:r>
          <w:rPr>
            <w:szCs w:val="24"/>
          </w:rPr>
          <w:t>Kalman</w:t>
        </w:r>
        <w:proofErr w:type="spellEnd"/>
        <w:r>
          <w:rPr>
            <w:szCs w:val="24"/>
          </w:rPr>
          <w:t xml:space="preserve"> filter for nonlinear state estimation: Application to large-scale reservoir monitoring. </w:t>
        </w:r>
      </w:ins>
      <w:ins w:id="118" w:author="Morales, Misael Miguel-Gomez" w:date="2023-07-10T13:15:00Z">
        <w:r>
          <w:rPr>
            <w:i/>
            <w:szCs w:val="24"/>
          </w:rPr>
          <w:t>Water Resources Research</w:t>
        </w:r>
      </w:ins>
      <w:ins w:id="119" w:author="Morales, Misael Miguel-Gomez" w:date="2023-07-10T13:16:00Z">
        <w:r>
          <w:rPr>
            <w:i/>
            <w:szCs w:val="24"/>
          </w:rPr>
          <w:t>, 51</w:t>
        </w:r>
        <w:r>
          <w:rPr>
            <w:szCs w:val="24"/>
          </w:rPr>
          <w:t>. 9942-9963.</w:t>
        </w:r>
      </w:ins>
    </w:p>
    <w:p w14:paraId="6170E5E9" w14:textId="601C0899" w:rsidR="00A90F46" w:rsidRDefault="00A90F46" w:rsidP="00A245B7">
      <w:pPr>
        <w:widowControl/>
        <w:overflowPunct/>
        <w:autoSpaceDE/>
        <w:autoSpaceDN/>
        <w:adjustRightInd/>
        <w:spacing w:before="120"/>
        <w:jc w:val="both"/>
        <w:textAlignment w:val="auto"/>
        <w:rPr>
          <w:ins w:id="120" w:author="Morales, Misael Miguel-Gomez" w:date="2023-07-10T12:20:00Z"/>
        </w:rPr>
      </w:pPr>
      <w:ins w:id="121" w:author="Morales, Misael Miguel-Gomez" w:date="2023-07-10T12:17:00Z">
        <w:r>
          <w:t xml:space="preserve">Luo, X., Bhakta, T., </w:t>
        </w:r>
        <w:proofErr w:type="spellStart"/>
        <w:r>
          <w:t>Jakobsen</w:t>
        </w:r>
        <w:proofErr w:type="spellEnd"/>
        <w:r>
          <w:t xml:space="preserve">, M., &amp; </w:t>
        </w:r>
        <w:proofErr w:type="spellStart"/>
        <w:r>
          <w:t>Naevdal</w:t>
        </w:r>
        <w:proofErr w:type="spellEnd"/>
        <w:r>
          <w:t xml:space="preserve">, G. (2016). </w:t>
        </w:r>
      </w:ins>
      <w:ins w:id="122" w:author="Morales, Misael Miguel-Gomez" w:date="2023-07-10T12:18:00Z">
        <w:r>
          <w:t xml:space="preserve">An ensemble 4D-seismic history-matching framework with sparse representation based on wavelet multiresolution analysis. </w:t>
        </w:r>
      </w:ins>
      <w:ins w:id="123" w:author="Morales, Misael Miguel-Gomez" w:date="2023-07-10T12:19:00Z">
        <w:r>
          <w:rPr>
            <w:i/>
          </w:rPr>
          <w:t xml:space="preserve">SPE J. </w:t>
        </w:r>
      </w:ins>
      <w:ins w:id="124" w:author="Morales, Misael Miguel-Gomez" w:date="2023-07-10T12:20:00Z">
        <w:r>
          <w:t>22 (2017): 985-1010.</w:t>
        </w:r>
      </w:ins>
    </w:p>
    <w:p w14:paraId="2E82B4D1" w14:textId="6CD11079" w:rsidR="00A90F46" w:rsidRDefault="00A90F46" w:rsidP="00A245B7">
      <w:pPr>
        <w:widowControl/>
        <w:overflowPunct/>
        <w:autoSpaceDE/>
        <w:autoSpaceDN/>
        <w:adjustRightInd/>
        <w:spacing w:before="120"/>
        <w:jc w:val="both"/>
        <w:textAlignment w:val="auto"/>
        <w:rPr>
          <w:ins w:id="125" w:author="Morales, Misael Miguel-Gomez" w:date="2023-07-10T12:22:00Z"/>
        </w:rPr>
      </w:pPr>
      <w:ins w:id="126" w:author="Morales, Misael Miguel-Gomez" w:date="2023-07-10T12:20:00Z">
        <w:r>
          <w:t xml:space="preserve">Luo, X., </w:t>
        </w:r>
        <w:proofErr w:type="spellStart"/>
        <w:r>
          <w:t>Lorentzen</w:t>
        </w:r>
        <w:proofErr w:type="spellEnd"/>
        <w:r>
          <w:t xml:space="preserve">, R. J., &amp; Bhakta, T. (2020). Accounting for model errors of rock physics models in 4D seismic history matching problems: </w:t>
        </w:r>
      </w:ins>
      <w:ins w:id="127" w:author="Morales, Misael Miguel-Gomez" w:date="2023-07-10T12:21:00Z">
        <w:r>
          <w:t xml:space="preserve">A perspective of machine learning. </w:t>
        </w:r>
        <w:r>
          <w:rPr>
            <w:i/>
          </w:rPr>
          <w:t xml:space="preserve">Journal of Petroleum Science and Engineering, 196, </w:t>
        </w:r>
      </w:ins>
      <w:ins w:id="128" w:author="Morales, Misael Miguel-Gomez" w:date="2023-07-10T12:22:00Z">
        <w:r>
          <w:t>107961.</w:t>
        </w:r>
      </w:ins>
    </w:p>
    <w:p w14:paraId="2B71D264" w14:textId="2A526DD8" w:rsidR="00A90F46" w:rsidRPr="00A90F46" w:rsidRDefault="00A90F46" w:rsidP="00A245B7">
      <w:pPr>
        <w:widowControl/>
        <w:overflowPunct/>
        <w:autoSpaceDE/>
        <w:autoSpaceDN/>
        <w:adjustRightInd/>
        <w:spacing w:before="120"/>
        <w:jc w:val="both"/>
        <w:textAlignment w:val="auto"/>
        <w:rPr>
          <w:ins w:id="129" w:author="Morales, Misael Miguel-Gomez" w:date="2023-07-10T12:17:00Z"/>
        </w:rPr>
      </w:pPr>
      <w:ins w:id="130" w:author="Morales, Misael Miguel-Gomez" w:date="2023-07-10T12:22:00Z">
        <w:r>
          <w:t>Oliver, D. (2022). Information content in 4D seismic data: Effect of correlated noise.</w:t>
        </w:r>
        <w:r>
          <w:rPr>
            <w:i/>
          </w:rPr>
          <w:t xml:space="preserve"> Journal of Petroleum Science and Engineering, 208</w:t>
        </w:r>
      </w:ins>
      <w:ins w:id="131" w:author="Morales, Misael Miguel-Gomez" w:date="2023-07-10T12:23:00Z">
        <w:r>
          <w:t>, 109728.</w:t>
        </w:r>
      </w:ins>
    </w:p>
    <w:p w14:paraId="32D666CD" w14:textId="6FE28E10" w:rsidR="00625A32" w:rsidRPr="004E2B9E" w:rsidRDefault="00625A32" w:rsidP="00A245B7">
      <w:pPr>
        <w:widowControl/>
        <w:overflowPunct/>
        <w:autoSpaceDE/>
        <w:autoSpaceDN/>
        <w:adjustRightInd/>
        <w:spacing w:before="120"/>
        <w:jc w:val="both"/>
        <w:textAlignment w:val="auto"/>
      </w:pPr>
      <w:r w:rsidRPr="004E2B9E">
        <w:t xml:space="preserve">Oliver, D. S., Reynolds, A. C., &amp; Liu, N. (2008). </w:t>
      </w:r>
      <w:r w:rsidRPr="004E2B9E">
        <w:rPr>
          <w:i/>
          <w:iCs/>
        </w:rPr>
        <w:t>Inverse theory for petroleum reservoir characterization and history matching</w:t>
      </w:r>
      <w:r w:rsidRPr="004E2B9E">
        <w:t>.</w:t>
      </w:r>
    </w:p>
    <w:p w14:paraId="7567E5BD" w14:textId="088F8E23" w:rsidR="00677300" w:rsidRPr="004E2B9E" w:rsidRDefault="00677300" w:rsidP="00A245B7">
      <w:pPr>
        <w:widowControl/>
        <w:overflowPunct/>
        <w:autoSpaceDE/>
        <w:autoSpaceDN/>
        <w:adjustRightInd/>
        <w:spacing w:before="120"/>
        <w:jc w:val="both"/>
        <w:textAlignment w:val="auto"/>
        <w:rPr>
          <w:szCs w:val="24"/>
        </w:rPr>
      </w:pPr>
      <w:r w:rsidRPr="004E2B9E">
        <w:rPr>
          <w:szCs w:val="24"/>
        </w:rPr>
        <w:t xml:space="preserve">Pu, Z., &amp; </w:t>
      </w:r>
      <w:proofErr w:type="spellStart"/>
      <w:r w:rsidRPr="004E2B9E">
        <w:rPr>
          <w:szCs w:val="24"/>
        </w:rPr>
        <w:t>Kalnay</w:t>
      </w:r>
      <w:proofErr w:type="spellEnd"/>
      <w:r w:rsidRPr="004E2B9E">
        <w:rPr>
          <w:szCs w:val="24"/>
        </w:rPr>
        <w:t xml:space="preserve">, E. (2019). Numerical weather prediction basics: Models, numerical methods, and data assimilation. </w:t>
      </w:r>
      <w:r w:rsidRPr="004E2B9E">
        <w:rPr>
          <w:i/>
          <w:iCs/>
          <w:szCs w:val="24"/>
        </w:rPr>
        <w:t>Handbook of hydrometeorological ensemble forecasting</w:t>
      </w:r>
      <w:r w:rsidRPr="004E2B9E">
        <w:rPr>
          <w:szCs w:val="24"/>
        </w:rPr>
        <w:t>, 67-97.</w:t>
      </w:r>
    </w:p>
    <w:p w14:paraId="169F8940" w14:textId="6365AB31" w:rsidR="004C0693" w:rsidRPr="004E2B9E" w:rsidRDefault="004C0693" w:rsidP="00A245B7">
      <w:pPr>
        <w:widowControl/>
        <w:overflowPunct/>
        <w:autoSpaceDE/>
        <w:autoSpaceDN/>
        <w:adjustRightInd/>
        <w:spacing w:before="120"/>
        <w:jc w:val="both"/>
        <w:textAlignment w:val="auto"/>
        <w:rPr>
          <w:szCs w:val="24"/>
        </w:rPr>
      </w:pPr>
      <w:r w:rsidRPr="004E2B9E">
        <w:rPr>
          <w:szCs w:val="24"/>
        </w:rPr>
        <w:t xml:space="preserve">Rafiee, J., &amp; Reynolds, A. C. (2017). Theoretical and efficient practical procedures for the generation of inflation factors for ES-MDA. </w:t>
      </w:r>
      <w:r w:rsidRPr="004E2B9E">
        <w:rPr>
          <w:i/>
          <w:iCs/>
          <w:szCs w:val="24"/>
        </w:rPr>
        <w:t>Inverse Problems</w:t>
      </w:r>
      <w:r w:rsidRPr="004E2B9E">
        <w:rPr>
          <w:szCs w:val="24"/>
        </w:rPr>
        <w:t xml:space="preserve">, </w:t>
      </w:r>
      <w:r w:rsidRPr="004E2B9E">
        <w:rPr>
          <w:i/>
          <w:iCs/>
          <w:szCs w:val="24"/>
        </w:rPr>
        <w:t>33</w:t>
      </w:r>
      <w:r w:rsidRPr="004E2B9E">
        <w:rPr>
          <w:szCs w:val="24"/>
        </w:rPr>
        <w:t>(11), 115003.</w:t>
      </w:r>
    </w:p>
    <w:p w14:paraId="7B2B7737" w14:textId="5DA679DD" w:rsidR="00A245B7" w:rsidRPr="004E2B9E" w:rsidRDefault="0099049A" w:rsidP="00A245B7">
      <w:pPr>
        <w:widowControl/>
        <w:overflowPunct/>
        <w:autoSpaceDE/>
        <w:autoSpaceDN/>
        <w:adjustRightInd/>
        <w:spacing w:before="120"/>
        <w:jc w:val="both"/>
        <w:textAlignment w:val="auto"/>
        <w:rPr>
          <w:szCs w:val="24"/>
        </w:rPr>
      </w:pPr>
      <w:r w:rsidRPr="0099049A">
        <w:rPr>
          <w:szCs w:val="24"/>
        </w:rPr>
        <w:t xml:space="preserve">Silva, V. L. S., Emerick, A. A., Couto, P., &amp; Alves, J. L. D. (2017). History matching and production optimization under uncertainties–Application of closed-loop reservoir management. </w:t>
      </w:r>
      <w:r w:rsidRPr="0099049A">
        <w:rPr>
          <w:i/>
          <w:iCs/>
          <w:szCs w:val="24"/>
        </w:rPr>
        <w:t>Journal of Petroleum Science and Engineering</w:t>
      </w:r>
      <w:r w:rsidRPr="0099049A">
        <w:rPr>
          <w:szCs w:val="24"/>
        </w:rPr>
        <w:t xml:space="preserve">, </w:t>
      </w:r>
      <w:r w:rsidRPr="0099049A">
        <w:rPr>
          <w:i/>
          <w:iCs/>
          <w:szCs w:val="24"/>
        </w:rPr>
        <w:t>157</w:t>
      </w:r>
      <w:r w:rsidRPr="0099049A">
        <w:rPr>
          <w:szCs w:val="24"/>
        </w:rPr>
        <w:t>, 860-874.</w:t>
      </w:r>
    </w:p>
    <w:p w14:paraId="4E6557C2" w14:textId="3B08DA2B" w:rsidR="0099049A" w:rsidRPr="004E2B9E" w:rsidRDefault="00A245B7" w:rsidP="00A245B7">
      <w:pPr>
        <w:widowControl/>
        <w:overflowPunct/>
        <w:autoSpaceDE/>
        <w:autoSpaceDN/>
        <w:adjustRightInd/>
        <w:spacing w:before="120"/>
        <w:jc w:val="both"/>
        <w:textAlignment w:val="auto"/>
        <w:rPr>
          <w:szCs w:val="24"/>
        </w:rPr>
      </w:pPr>
      <w:r w:rsidRPr="00A245B7">
        <w:rPr>
          <w:szCs w:val="24"/>
        </w:rPr>
        <w:t xml:space="preserve">Soares, R. V., </w:t>
      </w:r>
      <w:proofErr w:type="spellStart"/>
      <w:r w:rsidRPr="00A245B7">
        <w:rPr>
          <w:szCs w:val="24"/>
        </w:rPr>
        <w:t>Maschio</w:t>
      </w:r>
      <w:proofErr w:type="spellEnd"/>
      <w:r w:rsidRPr="00A245B7">
        <w:rPr>
          <w:szCs w:val="24"/>
        </w:rPr>
        <w:t xml:space="preserve">, C., &amp; </w:t>
      </w:r>
      <w:proofErr w:type="spellStart"/>
      <w:r w:rsidRPr="00A245B7">
        <w:rPr>
          <w:szCs w:val="24"/>
        </w:rPr>
        <w:t>Schiozer</w:t>
      </w:r>
      <w:proofErr w:type="spellEnd"/>
      <w:r w:rsidRPr="00A245B7">
        <w:rPr>
          <w:szCs w:val="24"/>
        </w:rPr>
        <w:t xml:space="preserve">, D. J. (2018). Applying a localization technique to Kalman Gain and assessing the influence on the variability of models in history matching. </w:t>
      </w:r>
      <w:r w:rsidRPr="00A245B7">
        <w:rPr>
          <w:i/>
          <w:iCs/>
          <w:szCs w:val="24"/>
        </w:rPr>
        <w:t>Journal of Petroleum Science and Engineering</w:t>
      </w:r>
      <w:r w:rsidRPr="00A245B7">
        <w:rPr>
          <w:szCs w:val="24"/>
        </w:rPr>
        <w:t xml:space="preserve">, </w:t>
      </w:r>
      <w:r w:rsidRPr="00A245B7">
        <w:rPr>
          <w:i/>
          <w:iCs/>
          <w:szCs w:val="24"/>
        </w:rPr>
        <w:t>169</w:t>
      </w:r>
      <w:r w:rsidRPr="00A245B7">
        <w:rPr>
          <w:szCs w:val="24"/>
        </w:rPr>
        <w:t>, 110-125.</w:t>
      </w:r>
    </w:p>
    <w:p w14:paraId="08602DC2" w14:textId="0F473D57" w:rsidR="0099049A" w:rsidRPr="004E2B9E" w:rsidRDefault="003538A9" w:rsidP="00A245B7">
      <w:pPr>
        <w:pStyle w:val="para1"/>
        <w:spacing w:before="120"/>
        <w:ind w:firstLine="0"/>
      </w:pPr>
      <w:r w:rsidRPr="004E2B9E">
        <w:t>Tang, H., Fu, P., Sherman, C. S., Zhang, J., Ju, X., Hamon, F</w:t>
      </w:r>
      <w:proofErr w:type="gramStart"/>
      <w:r w:rsidRPr="004E2B9E">
        <w:t>., ...</w:t>
      </w:r>
      <w:proofErr w:type="gramEnd"/>
      <w:r w:rsidRPr="004E2B9E">
        <w:t xml:space="preserve"> &amp; Morris, J. P. (2021). A deep learning-accelerated data assimilation and forecasting workflow for commercial-scale geologic carbon storage. </w:t>
      </w:r>
      <w:r w:rsidRPr="004E2B9E">
        <w:rPr>
          <w:i/>
          <w:iCs/>
        </w:rPr>
        <w:t>International Journal of Greenhouse Gas Control</w:t>
      </w:r>
      <w:r w:rsidRPr="004E2B9E">
        <w:t xml:space="preserve">, </w:t>
      </w:r>
      <w:r w:rsidRPr="004E2B9E">
        <w:rPr>
          <w:i/>
          <w:iCs/>
        </w:rPr>
        <w:t>112</w:t>
      </w:r>
      <w:r w:rsidRPr="004E2B9E">
        <w:t>, 103488.</w:t>
      </w:r>
    </w:p>
    <w:p w14:paraId="41E8B687" w14:textId="769385C1" w:rsidR="0099049A" w:rsidRDefault="0099049A">
      <w:pPr>
        <w:widowControl/>
        <w:overflowPunct/>
        <w:autoSpaceDE/>
        <w:autoSpaceDN/>
        <w:adjustRightInd/>
        <w:spacing w:before="120"/>
        <w:jc w:val="both"/>
        <w:textAlignment w:val="auto"/>
        <w:rPr>
          <w:szCs w:val="24"/>
        </w:rPr>
        <w:pPrChange w:id="132" w:author="Morales, Misael Miguel-Gomez" w:date="2023-07-10T10:19:00Z">
          <w:pPr>
            <w:pStyle w:val="para1"/>
          </w:pPr>
        </w:pPrChange>
      </w:pPr>
      <w:r w:rsidRPr="0099049A">
        <w:rPr>
          <w:szCs w:val="24"/>
        </w:rPr>
        <w:t xml:space="preserve">Zhang, Q., Jiang, S., Wu, X., Wang, Y., &amp; Meng, Q. (2020). Development and Calibration of a </w:t>
      </w:r>
      <w:proofErr w:type="spellStart"/>
      <w:r w:rsidRPr="0099049A">
        <w:rPr>
          <w:szCs w:val="24"/>
        </w:rPr>
        <w:t>Semianalytic</w:t>
      </w:r>
      <w:proofErr w:type="spellEnd"/>
      <w:r w:rsidRPr="0099049A">
        <w:rPr>
          <w:szCs w:val="24"/>
        </w:rPr>
        <w:t xml:space="preserve"> Model for Shale Wells with Nonuniform Distribution of Induced Fractures Based on ES-MDA Method. </w:t>
      </w:r>
      <w:r w:rsidRPr="0099049A">
        <w:rPr>
          <w:i/>
          <w:iCs/>
          <w:szCs w:val="24"/>
        </w:rPr>
        <w:t>Energies</w:t>
      </w:r>
      <w:r w:rsidRPr="0099049A">
        <w:rPr>
          <w:szCs w:val="24"/>
        </w:rPr>
        <w:t xml:space="preserve">, </w:t>
      </w:r>
      <w:r w:rsidRPr="0099049A">
        <w:rPr>
          <w:i/>
          <w:iCs/>
          <w:szCs w:val="24"/>
        </w:rPr>
        <w:t>13</w:t>
      </w:r>
      <w:r w:rsidRPr="0099049A">
        <w:rPr>
          <w:szCs w:val="24"/>
        </w:rPr>
        <w:t>(14), 3718.</w:t>
      </w:r>
    </w:p>
    <w:p w14:paraId="147F451C" w14:textId="77777777" w:rsidR="00B329FB" w:rsidDel="00124E6A" w:rsidRDefault="00B329FB" w:rsidP="00B329FB">
      <w:pPr>
        <w:widowControl/>
        <w:overflowPunct/>
        <w:autoSpaceDE/>
        <w:autoSpaceDN/>
        <w:adjustRightInd/>
        <w:spacing w:before="120"/>
        <w:jc w:val="both"/>
        <w:textAlignment w:val="auto"/>
        <w:rPr>
          <w:del w:id="133" w:author="Morales, Misael Miguel-Gomez" w:date="2023-07-10T10:19:00Z"/>
          <w:szCs w:val="24"/>
        </w:rPr>
      </w:pPr>
    </w:p>
    <w:p w14:paraId="534CF457" w14:textId="78E93D74" w:rsidR="0099049A" w:rsidRPr="00A73AE3" w:rsidDel="00551E92" w:rsidRDefault="00124E6A" w:rsidP="0036723E">
      <w:pPr>
        <w:pStyle w:val="para1"/>
        <w:spacing w:before="120"/>
        <w:ind w:firstLine="0"/>
        <w:rPr>
          <w:del w:id="134" w:author="Morales, Misael Miguel-Gomez" w:date="2023-07-10T10:19:00Z"/>
          <w:szCs w:val="24"/>
        </w:rPr>
      </w:pPr>
      <w:proofErr w:type="spellStart"/>
      <w:ins w:id="135" w:author="Morales, Misael Miguel-Gomez" w:date="2023-07-11T11:04:00Z">
        <w:r>
          <w:rPr>
            <w:szCs w:val="24"/>
          </w:rPr>
          <w:t>Zyvolosky</w:t>
        </w:r>
        <w:proofErr w:type="spellEnd"/>
        <w:r>
          <w:rPr>
            <w:szCs w:val="24"/>
          </w:rPr>
          <w:t xml:space="preserve">, G. FEHM: a control volume finite element code for simulating subsurface multi-phase multi-fluid heat and mass transfer. </w:t>
        </w:r>
      </w:ins>
      <w:ins w:id="136" w:author="Morales, Misael Miguel-Gomez" w:date="2023-07-11T11:05:00Z">
        <w:r>
          <w:rPr>
            <w:szCs w:val="24"/>
          </w:rPr>
          <w:t>Los Alamos uncla</w:t>
        </w:r>
        <w:bookmarkStart w:id="137" w:name="_GoBack"/>
        <w:bookmarkEnd w:id="137"/>
        <w:r>
          <w:rPr>
            <w:szCs w:val="24"/>
          </w:rPr>
          <w:t>ssified Report LA-UR-07-3359</w:t>
        </w:r>
      </w:ins>
    </w:p>
    <w:p w14:paraId="6E36BB40" w14:textId="43A8E4EC" w:rsidR="00A651E4" w:rsidRPr="00A651E4" w:rsidDel="00551E92" w:rsidRDefault="00A651E4">
      <w:pPr>
        <w:pStyle w:val="para1"/>
        <w:ind w:firstLine="0"/>
        <w:rPr>
          <w:del w:id="138" w:author="Morales, Misael Miguel-Gomez" w:date="2023-07-10T10:19:00Z"/>
        </w:rPr>
        <w:pPrChange w:id="139" w:author="Morales, Misael Miguel-Gomez" w:date="2023-07-10T10:19:00Z">
          <w:pPr>
            <w:pStyle w:val="para1"/>
          </w:pPr>
        </w:pPrChange>
      </w:pPr>
    </w:p>
    <w:p w14:paraId="6EA3F078" w14:textId="416308BA" w:rsidR="00A651E4" w:rsidRPr="00A651E4" w:rsidDel="00551E92" w:rsidRDefault="00A651E4">
      <w:pPr>
        <w:pStyle w:val="para1"/>
        <w:ind w:firstLine="0"/>
        <w:rPr>
          <w:del w:id="140" w:author="Morales, Misael Miguel-Gomez" w:date="2023-07-10T10:19:00Z"/>
        </w:rPr>
        <w:pPrChange w:id="141" w:author="Morales, Misael Miguel-Gomez" w:date="2023-07-10T10:19:00Z">
          <w:pPr>
            <w:pStyle w:val="para1"/>
          </w:pPr>
        </w:pPrChange>
      </w:pPr>
    </w:p>
    <w:p w14:paraId="25B7E39E" w14:textId="0F529CFE" w:rsidR="00A651E4" w:rsidRPr="00A651E4" w:rsidDel="00551E92" w:rsidRDefault="00A651E4">
      <w:pPr>
        <w:pStyle w:val="para1"/>
        <w:ind w:firstLine="0"/>
        <w:rPr>
          <w:del w:id="142" w:author="Morales, Misael Miguel-Gomez" w:date="2023-07-10T10:19:00Z"/>
        </w:rPr>
        <w:pPrChange w:id="143" w:author="Morales, Misael Miguel-Gomez" w:date="2023-07-10T10:19:00Z">
          <w:pPr>
            <w:pStyle w:val="para1"/>
          </w:pPr>
        </w:pPrChange>
      </w:pPr>
    </w:p>
    <w:p w14:paraId="63661BD9" w14:textId="6F5D7272" w:rsidR="00A651E4" w:rsidDel="00551E92" w:rsidRDefault="00A651E4">
      <w:pPr>
        <w:pStyle w:val="para1"/>
        <w:ind w:firstLine="0"/>
        <w:rPr>
          <w:del w:id="144" w:author="Morales, Misael Miguel-Gomez" w:date="2023-07-10T10:19:00Z"/>
        </w:rPr>
        <w:pPrChange w:id="145" w:author="Morales, Misael Miguel-Gomez" w:date="2023-07-10T10:19:00Z">
          <w:pPr>
            <w:pStyle w:val="para1"/>
          </w:pPr>
        </w:pPrChange>
      </w:pPr>
    </w:p>
    <w:p w14:paraId="4C7B8572" w14:textId="6EFC65C3" w:rsidR="00A651E4" w:rsidRPr="00A651E4" w:rsidDel="00551E92" w:rsidRDefault="00A651E4">
      <w:pPr>
        <w:pStyle w:val="para1"/>
        <w:ind w:firstLine="0"/>
        <w:rPr>
          <w:del w:id="146" w:author="Morales, Misael Miguel-Gomez" w:date="2023-07-10T10:19:00Z"/>
        </w:rPr>
        <w:pPrChange w:id="147" w:author="Morales, Misael Miguel-Gomez" w:date="2023-07-10T10:19:00Z">
          <w:pPr>
            <w:pStyle w:val="para1"/>
          </w:pPr>
        </w:pPrChange>
      </w:pPr>
    </w:p>
    <w:p w14:paraId="6A027125" w14:textId="63D8EED6" w:rsidR="00A651E4" w:rsidDel="00551E92" w:rsidRDefault="00A651E4" w:rsidP="0036723E">
      <w:pPr>
        <w:pStyle w:val="para1"/>
        <w:ind w:firstLine="0"/>
        <w:rPr>
          <w:del w:id="148" w:author="Morales, Misael Miguel-Gomez" w:date="2023-07-10T10:19:00Z"/>
        </w:rPr>
      </w:pPr>
    </w:p>
    <w:p w14:paraId="058BF547" w14:textId="144F7178" w:rsidR="00A651E4" w:rsidDel="00551E92" w:rsidRDefault="00A651E4" w:rsidP="0036723E">
      <w:pPr>
        <w:pStyle w:val="para1"/>
        <w:ind w:firstLine="0"/>
        <w:rPr>
          <w:del w:id="149" w:author="Morales, Misael Miguel-Gomez" w:date="2023-07-10T10:19:00Z"/>
        </w:rPr>
      </w:pPr>
    </w:p>
    <w:p w14:paraId="7B39740C" w14:textId="77777777" w:rsidR="00384E73" w:rsidRPr="009D452A" w:rsidRDefault="00384E73">
      <w:pPr>
        <w:widowControl/>
        <w:overflowPunct/>
        <w:autoSpaceDE/>
        <w:autoSpaceDN/>
        <w:adjustRightInd/>
        <w:spacing w:before="120"/>
        <w:jc w:val="both"/>
        <w:textAlignment w:val="auto"/>
        <w:pPrChange w:id="150" w:author="Morales, Misael Miguel-Gomez" w:date="2023-07-10T10:19:00Z">
          <w:pPr>
            <w:pStyle w:val="para1"/>
          </w:pPr>
        </w:pPrChange>
      </w:pPr>
    </w:p>
    <w:sectPr w:rsidR="00384E73" w:rsidRPr="009D452A" w:rsidSect="00D31C12">
      <w:headerReference w:type="even" r:id="rId17"/>
      <w:headerReference w:type="default" r:id="rId18"/>
      <w:headerReference w:type="first" r:id="rId19"/>
      <w:type w:val="continuous"/>
      <w:pgSz w:w="12240" w:h="15840" w:code="1"/>
      <w:pgMar w:top="720" w:right="1080" w:bottom="720" w:left="1080" w:header="720" w:footer="720" w:gutter="0"/>
      <w:lnNumType w:countBy="1"/>
      <w:cols w:space="720"/>
      <w:titlePg/>
      <w:docGrid w:linePitch="326"/>
      <w:sectPrChange w:id="151" w:author="Morales, Misael Miguel-Gomez" w:date="2023-07-10T11:11:00Z">
        <w:sectPr w:rsidR="00384E73" w:rsidRPr="009D452A" w:rsidSect="00D31C12">
          <w:pgMar w:top="720" w:right="1080" w:bottom="720" w:left="1080" w:header="720" w:footer="720" w:gutter="0"/>
          <w:lnNumType w:countBy="0"/>
          <w:docGrid w:linePitch="0"/>
        </w:sectPr>
      </w:sectPrChang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84C65C" w14:textId="77777777" w:rsidR="00D115EE" w:rsidRDefault="00D115EE">
      <w:r>
        <w:separator/>
      </w:r>
    </w:p>
  </w:endnote>
  <w:endnote w:type="continuationSeparator" w:id="0">
    <w:p w14:paraId="194AAF3D" w14:textId="77777777" w:rsidR="00D115EE" w:rsidRDefault="00D115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690E93" w14:textId="77777777" w:rsidR="00D115EE" w:rsidRDefault="00D115EE">
      <w:r>
        <w:separator/>
      </w:r>
    </w:p>
  </w:footnote>
  <w:footnote w:type="continuationSeparator" w:id="0">
    <w:p w14:paraId="44FF1468" w14:textId="77777777" w:rsidR="00D115EE" w:rsidRDefault="00D115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6D656A" w14:textId="324DFCC7" w:rsidR="00CD4459" w:rsidRDefault="00D115EE" w:rsidP="00F503DB">
    <w:pPr>
      <w:pStyle w:val="Header"/>
      <w:pBdr>
        <w:bottom w:val="single" w:sz="6" w:space="6" w:color="auto"/>
      </w:pBdr>
      <w:tabs>
        <w:tab w:val="clear" w:pos="10800"/>
        <w:tab w:val="right" w:pos="10080"/>
      </w:tabs>
      <w:spacing w:after="240"/>
    </w:pPr>
    <w:r>
      <w:rPr>
        <w:noProof/>
      </w:rPr>
      <w:pict w14:anchorId="5AE8F8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1" type="#_x0000_t136" alt="" style="position:absolute;margin-left:0;margin-top:0;width:697.75pt;height:12.45pt;rotation:315;z-index:-251658752;mso-wrap-edited:f;mso-width-percent:0;mso-height-percent:0;mso-position-horizontal:center;mso-position-horizontal-relative:margin;mso-position-vertical:center;mso-position-vertical-relative:margin;mso-width-percent:0;mso-height-percent:0"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rPr>
        <w:rStyle w:val="PageNumber"/>
      </w:rPr>
      <w:fldChar w:fldCharType="begin"/>
    </w:r>
    <w:r w:rsidR="00CD4459">
      <w:rPr>
        <w:rStyle w:val="PageNumber"/>
      </w:rPr>
      <w:instrText xml:space="preserve"> PAGE </w:instrText>
    </w:r>
    <w:r w:rsidR="00CD4459">
      <w:rPr>
        <w:rStyle w:val="PageNumber"/>
      </w:rPr>
      <w:fldChar w:fldCharType="separate"/>
    </w:r>
    <w:r w:rsidR="00B329FB">
      <w:rPr>
        <w:rStyle w:val="PageNumber"/>
        <w:noProof/>
      </w:rPr>
      <w:t>8</w:t>
    </w:r>
    <w:r w:rsidR="00CD4459">
      <w:rPr>
        <w:rStyle w:val="PageNumber"/>
      </w:rPr>
      <w:fldChar w:fldCharType="end"/>
    </w:r>
    <w:r w:rsidR="00CD4459">
      <w:rPr>
        <w:rStyle w:val="PageNumber"/>
      </w:rPr>
      <w:tab/>
    </w:r>
    <w:r w:rsidR="00CD4459">
      <w:rPr>
        <w:rStyle w:val="PageNumber"/>
      </w:rP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EACC63" w14:textId="633C3AB9" w:rsidR="00CD4459" w:rsidRDefault="00D115EE" w:rsidP="00F503DB">
    <w:pPr>
      <w:pStyle w:val="Header"/>
      <w:pBdr>
        <w:bottom w:val="single" w:sz="6" w:space="6" w:color="auto"/>
      </w:pBdr>
      <w:tabs>
        <w:tab w:val="clear" w:pos="10800"/>
        <w:tab w:val="right" w:pos="10080"/>
      </w:tabs>
      <w:spacing w:after="240"/>
    </w:pPr>
    <w:r>
      <w:rPr>
        <w:noProof/>
      </w:rPr>
      <w:pict w14:anchorId="3691EB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50" type="#_x0000_t136" alt="" style="position:absolute;margin-left:0;margin-top:0;width:697.75pt;height:12.45pt;rotation:315;z-index:-251659776;mso-wrap-edited:f;mso-width-percent:0;mso-height-percent:0;mso-position-horizontal:center;mso-position-horizontal-relative:margin;mso-position-vertical:center;mso-position-vertical-relative:margin;mso-width-percent:0;mso-height-percent:0"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tab/>
    </w:r>
    <w:r w:rsidR="00CD4459">
      <w:tab/>
    </w:r>
    <w:r w:rsidR="00CD4459">
      <w:rPr>
        <w:rStyle w:val="PageNumber"/>
      </w:rPr>
      <w:fldChar w:fldCharType="begin"/>
    </w:r>
    <w:r w:rsidR="00CD4459">
      <w:rPr>
        <w:rStyle w:val="PageNumber"/>
      </w:rPr>
      <w:instrText xml:space="preserve"> PAGE </w:instrText>
    </w:r>
    <w:r w:rsidR="00CD4459">
      <w:rPr>
        <w:rStyle w:val="PageNumber"/>
      </w:rPr>
      <w:fldChar w:fldCharType="separate"/>
    </w:r>
    <w:r w:rsidR="00B329FB">
      <w:rPr>
        <w:rStyle w:val="PageNumber"/>
        <w:noProof/>
      </w:rPr>
      <w:t>9</w:t>
    </w:r>
    <w:r w:rsidR="00CD4459">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4547F" w14:textId="77777777" w:rsidR="00CD4459" w:rsidRDefault="00D115EE">
    <w:pPr>
      <w:pStyle w:val="Header"/>
    </w:pPr>
    <w:r>
      <w:rPr>
        <w:noProof/>
      </w:rPr>
      <w:pict w14:anchorId="16FC56D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49" type="#_x0000_t136" alt="" style="position:absolute;margin-left:0;margin-top:0;width:899.65pt;height:12.45pt;rotation:315;z-index:-251657728;mso-wrap-edited:f;mso-width-percent:0;mso-height-percent:0;mso-position-horizontal:center;mso-position-horizontal-relative:margin;mso-position-vertical:center;mso-position-vertical-relative:margin;mso-width-percent:0;mso-height-percent:0" wrapcoords="3276 -536188 18540 541270 18324 556517 3060 -520941 3276 -536188"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DEA938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les, Misael Miguel-Gomez">
    <w15:presenceInfo w15:providerId="AD" w15:userId="S-1-5-21-1229272821-838170752-1417001333-936359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intFractionalCharacterWidth/>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7507"/>
    <w:rsid w:val="00014B60"/>
    <w:rsid w:val="00016CCD"/>
    <w:rsid w:val="00021DCE"/>
    <w:rsid w:val="00035D1F"/>
    <w:rsid w:val="000431DE"/>
    <w:rsid w:val="00055556"/>
    <w:rsid w:val="000606E9"/>
    <w:rsid w:val="00062349"/>
    <w:rsid w:val="0007556E"/>
    <w:rsid w:val="00083510"/>
    <w:rsid w:val="00085C38"/>
    <w:rsid w:val="00085F83"/>
    <w:rsid w:val="00091908"/>
    <w:rsid w:val="000A1045"/>
    <w:rsid w:val="000A23BF"/>
    <w:rsid w:val="000A4A2B"/>
    <w:rsid w:val="000B0464"/>
    <w:rsid w:val="000C3AA1"/>
    <w:rsid w:val="000C4EAD"/>
    <w:rsid w:val="000C5B54"/>
    <w:rsid w:val="000C6561"/>
    <w:rsid w:val="000D0C39"/>
    <w:rsid w:val="000D343E"/>
    <w:rsid w:val="000E588D"/>
    <w:rsid w:val="000F5BCE"/>
    <w:rsid w:val="00100553"/>
    <w:rsid w:val="00100F17"/>
    <w:rsid w:val="00102EB5"/>
    <w:rsid w:val="00105686"/>
    <w:rsid w:val="00111F88"/>
    <w:rsid w:val="0011336B"/>
    <w:rsid w:val="00115FC5"/>
    <w:rsid w:val="0011632F"/>
    <w:rsid w:val="00123D4B"/>
    <w:rsid w:val="00124E6A"/>
    <w:rsid w:val="001329E1"/>
    <w:rsid w:val="00135781"/>
    <w:rsid w:val="0013707B"/>
    <w:rsid w:val="0014043B"/>
    <w:rsid w:val="0014272F"/>
    <w:rsid w:val="00146C8A"/>
    <w:rsid w:val="0015199D"/>
    <w:rsid w:val="00171D6B"/>
    <w:rsid w:val="001812DA"/>
    <w:rsid w:val="00185AB1"/>
    <w:rsid w:val="001A641A"/>
    <w:rsid w:val="001A7179"/>
    <w:rsid w:val="001A7681"/>
    <w:rsid w:val="001B2CCD"/>
    <w:rsid w:val="001B3B16"/>
    <w:rsid w:val="001C227E"/>
    <w:rsid w:val="001C388A"/>
    <w:rsid w:val="001C41CA"/>
    <w:rsid w:val="001C7EC3"/>
    <w:rsid w:val="001C7F4D"/>
    <w:rsid w:val="001D0A7E"/>
    <w:rsid w:val="001F0A14"/>
    <w:rsid w:val="002009BC"/>
    <w:rsid w:val="00201E7B"/>
    <w:rsid w:val="00214E41"/>
    <w:rsid w:val="002234CD"/>
    <w:rsid w:val="00230903"/>
    <w:rsid w:val="002331F3"/>
    <w:rsid w:val="002519C1"/>
    <w:rsid w:val="002534AF"/>
    <w:rsid w:val="00255EB1"/>
    <w:rsid w:val="00261A5E"/>
    <w:rsid w:val="00277438"/>
    <w:rsid w:val="00295A04"/>
    <w:rsid w:val="002A3B7E"/>
    <w:rsid w:val="002C226F"/>
    <w:rsid w:val="002D37DA"/>
    <w:rsid w:val="002D47A7"/>
    <w:rsid w:val="002D5290"/>
    <w:rsid w:val="002D6395"/>
    <w:rsid w:val="002F5E29"/>
    <w:rsid w:val="00301E14"/>
    <w:rsid w:val="00307002"/>
    <w:rsid w:val="00315A22"/>
    <w:rsid w:val="003200AC"/>
    <w:rsid w:val="00324D57"/>
    <w:rsid w:val="00336E68"/>
    <w:rsid w:val="00337B54"/>
    <w:rsid w:val="00343F0F"/>
    <w:rsid w:val="003458F3"/>
    <w:rsid w:val="003538A9"/>
    <w:rsid w:val="0036274B"/>
    <w:rsid w:val="0036723E"/>
    <w:rsid w:val="003778A9"/>
    <w:rsid w:val="00384E73"/>
    <w:rsid w:val="00387176"/>
    <w:rsid w:val="003875A4"/>
    <w:rsid w:val="003A7D62"/>
    <w:rsid w:val="003B0B74"/>
    <w:rsid w:val="003B5D0E"/>
    <w:rsid w:val="003B61CF"/>
    <w:rsid w:val="003C49FB"/>
    <w:rsid w:val="003C75B0"/>
    <w:rsid w:val="003C76A1"/>
    <w:rsid w:val="003D4CBA"/>
    <w:rsid w:val="003D57CA"/>
    <w:rsid w:val="003E2CF1"/>
    <w:rsid w:val="003E3954"/>
    <w:rsid w:val="003F5427"/>
    <w:rsid w:val="00401235"/>
    <w:rsid w:val="004032C4"/>
    <w:rsid w:val="0041532C"/>
    <w:rsid w:val="004349E0"/>
    <w:rsid w:val="00434D08"/>
    <w:rsid w:val="004406B8"/>
    <w:rsid w:val="00442A72"/>
    <w:rsid w:val="00443130"/>
    <w:rsid w:val="004443B4"/>
    <w:rsid w:val="00447C0D"/>
    <w:rsid w:val="0045726C"/>
    <w:rsid w:val="00457FF2"/>
    <w:rsid w:val="00476948"/>
    <w:rsid w:val="00487443"/>
    <w:rsid w:val="00491D42"/>
    <w:rsid w:val="004A491E"/>
    <w:rsid w:val="004B5F3B"/>
    <w:rsid w:val="004B7F5E"/>
    <w:rsid w:val="004C0693"/>
    <w:rsid w:val="004C61FC"/>
    <w:rsid w:val="004D7240"/>
    <w:rsid w:val="004E2B9E"/>
    <w:rsid w:val="004E3AB5"/>
    <w:rsid w:val="004E5DBB"/>
    <w:rsid w:val="004F115D"/>
    <w:rsid w:val="004F72F2"/>
    <w:rsid w:val="00501425"/>
    <w:rsid w:val="00502420"/>
    <w:rsid w:val="00505267"/>
    <w:rsid w:val="00506EFE"/>
    <w:rsid w:val="005213B6"/>
    <w:rsid w:val="00523D02"/>
    <w:rsid w:val="00551E92"/>
    <w:rsid w:val="00552810"/>
    <w:rsid w:val="00556C9B"/>
    <w:rsid w:val="00557B91"/>
    <w:rsid w:val="005626CE"/>
    <w:rsid w:val="00563106"/>
    <w:rsid w:val="00564B32"/>
    <w:rsid w:val="0057049E"/>
    <w:rsid w:val="00573384"/>
    <w:rsid w:val="005918F2"/>
    <w:rsid w:val="00592612"/>
    <w:rsid w:val="005A7D14"/>
    <w:rsid w:val="005B7486"/>
    <w:rsid w:val="005B7D33"/>
    <w:rsid w:val="005C24E5"/>
    <w:rsid w:val="005F0FBC"/>
    <w:rsid w:val="005F1DA1"/>
    <w:rsid w:val="005F22FD"/>
    <w:rsid w:val="00617632"/>
    <w:rsid w:val="00625A32"/>
    <w:rsid w:val="006309F7"/>
    <w:rsid w:val="00633FDF"/>
    <w:rsid w:val="00636461"/>
    <w:rsid w:val="006375A7"/>
    <w:rsid w:val="00647E52"/>
    <w:rsid w:val="00650E48"/>
    <w:rsid w:val="00677300"/>
    <w:rsid w:val="00686253"/>
    <w:rsid w:val="006A5915"/>
    <w:rsid w:val="006A6876"/>
    <w:rsid w:val="006B29F3"/>
    <w:rsid w:val="006B4253"/>
    <w:rsid w:val="006B42F1"/>
    <w:rsid w:val="006C093F"/>
    <w:rsid w:val="006C6F51"/>
    <w:rsid w:val="006C7E04"/>
    <w:rsid w:val="006D7D8F"/>
    <w:rsid w:val="006E2A96"/>
    <w:rsid w:val="00710E4A"/>
    <w:rsid w:val="007110CA"/>
    <w:rsid w:val="00711613"/>
    <w:rsid w:val="00747647"/>
    <w:rsid w:val="00750F40"/>
    <w:rsid w:val="00752B15"/>
    <w:rsid w:val="00757507"/>
    <w:rsid w:val="00765992"/>
    <w:rsid w:val="00782D5F"/>
    <w:rsid w:val="00783AE4"/>
    <w:rsid w:val="0078562B"/>
    <w:rsid w:val="007868C4"/>
    <w:rsid w:val="00793EAD"/>
    <w:rsid w:val="00796D78"/>
    <w:rsid w:val="007A229B"/>
    <w:rsid w:val="007A34AD"/>
    <w:rsid w:val="007B78CE"/>
    <w:rsid w:val="007B79B9"/>
    <w:rsid w:val="007C037A"/>
    <w:rsid w:val="007C6829"/>
    <w:rsid w:val="007C7139"/>
    <w:rsid w:val="007E1F32"/>
    <w:rsid w:val="007F07F3"/>
    <w:rsid w:val="007F1CD6"/>
    <w:rsid w:val="007F557E"/>
    <w:rsid w:val="007F5B85"/>
    <w:rsid w:val="00803626"/>
    <w:rsid w:val="008200AB"/>
    <w:rsid w:val="00822EA9"/>
    <w:rsid w:val="008256A8"/>
    <w:rsid w:val="008454AF"/>
    <w:rsid w:val="00852747"/>
    <w:rsid w:val="0085323F"/>
    <w:rsid w:val="00855247"/>
    <w:rsid w:val="00862AD3"/>
    <w:rsid w:val="00867D01"/>
    <w:rsid w:val="00874823"/>
    <w:rsid w:val="00881739"/>
    <w:rsid w:val="008842C8"/>
    <w:rsid w:val="00884FAC"/>
    <w:rsid w:val="0089234B"/>
    <w:rsid w:val="00897A25"/>
    <w:rsid w:val="008A052B"/>
    <w:rsid w:val="008A0650"/>
    <w:rsid w:val="008C33AA"/>
    <w:rsid w:val="008D047D"/>
    <w:rsid w:val="008D0A0C"/>
    <w:rsid w:val="008D38BE"/>
    <w:rsid w:val="008E1CAB"/>
    <w:rsid w:val="008F0031"/>
    <w:rsid w:val="008F1315"/>
    <w:rsid w:val="008F33C7"/>
    <w:rsid w:val="00904A12"/>
    <w:rsid w:val="00907BB2"/>
    <w:rsid w:val="00917BEC"/>
    <w:rsid w:val="00925875"/>
    <w:rsid w:val="00945305"/>
    <w:rsid w:val="00952924"/>
    <w:rsid w:val="00960F95"/>
    <w:rsid w:val="00962CC2"/>
    <w:rsid w:val="00973436"/>
    <w:rsid w:val="009822C7"/>
    <w:rsid w:val="00985C63"/>
    <w:rsid w:val="0099049A"/>
    <w:rsid w:val="00992E90"/>
    <w:rsid w:val="00997390"/>
    <w:rsid w:val="009C746C"/>
    <w:rsid w:val="009D2582"/>
    <w:rsid w:val="009D452A"/>
    <w:rsid w:val="009E0AC2"/>
    <w:rsid w:val="00A023E2"/>
    <w:rsid w:val="00A17EBD"/>
    <w:rsid w:val="00A245B7"/>
    <w:rsid w:val="00A25D05"/>
    <w:rsid w:val="00A31187"/>
    <w:rsid w:val="00A50087"/>
    <w:rsid w:val="00A51207"/>
    <w:rsid w:val="00A5354A"/>
    <w:rsid w:val="00A55B9D"/>
    <w:rsid w:val="00A651E4"/>
    <w:rsid w:val="00A65D00"/>
    <w:rsid w:val="00A702DC"/>
    <w:rsid w:val="00A71BC7"/>
    <w:rsid w:val="00A73AE3"/>
    <w:rsid w:val="00A76E12"/>
    <w:rsid w:val="00A86DF8"/>
    <w:rsid w:val="00A90F46"/>
    <w:rsid w:val="00A940D2"/>
    <w:rsid w:val="00A94FE6"/>
    <w:rsid w:val="00A96C9E"/>
    <w:rsid w:val="00AB7337"/>
    <w:rsid w:val="00AC69C6"/>
    <w:rsid w:val="00AD7998"/>
    <w:rsid w:val="00AE1DD6"/>
    <w:rsid w:val="00AE225F"/>
    <w:rsid w:val="00AE3352"/>
    <w:rsid w:val="00AF228A"/>
    <w:rsid w:val="00B02683"/>
    <w:rsid w:val="00B1627F"/>
    <w:rsid w:val="00B329FB"/>
    <w:rsid w:val="00B338C7"/>
    <w:rsid w:val="00B35A27"/>
    <w:rsid w:val="00B55F61"/>
    <w:rsid w:val="00B57A49"/>
    <w:rsid w:val="00B654C2"/>
    <w:rsid w:val="00B72D16"/>
    <w:rsid w:val="00B75726"/>
    <w:rsid w:val="00B8518C"/>
    <w:rsid w:val="00B95491"/>
    <w:rsid w:val="00BA4F4C"/>
    <w:rsid w:val="00BA4F86"/>
    <w:rsid w:val="00BA6B3B"/>
    <w:rsid w:val="00BA71DA"/>
    <w:rsid w:val="00BC0BAC"/>
    <w:rsid w:val="00BC5870"/>
    <w:rsid w:val="00BD145D"/>
    <w:rsid w:val="00BD5E58"/>
    <w:rsid w:val="00BE00A4"/>
    <w:rsid w:val="00BE26F1"/>
    <w:rsid w:val="00BF6D7E"/>
    <w:rsid w:val="00BF7F6A"/>
    <w:rsid w:val="00C007CF"/>
    <w:rsid w:val="00C125DF"/>
    <w:rsid w:val="00C147C2"/>
    <w:rsid w:val="00C23C1B"/>
    <w:rsid w:val="00C251E5"/>
    <w:rsid w:val="00C33BA2"/>
    <w:rsid w:val="00C3675C"/>
    <w:rsid w:val="00C47975"/>
    <w:rsid w:val="00C54D52"/>
    <w:rsid w:val="00C64850"/>
    <w:rsid w:val="00C875BD"/>
    <w:rsid w:val="00C92E2E"/>
    <w:rsid w:val="00CA734D"/>
    <w:rsid w:val="00CB112A"/>
    <w:rsid w:val="00CD4459"/>
    <w:rsid w:val="00CD513A"/>
    <w:rsid w:val="00CE437C"/>
    <w:rsid w:val="00CF2735"/>
    <w:rsid w:val="00D0042A"/>
    <w:rsid w:val="00D0400E"/>
    <w:rsid w:val="00D0711F"/>
    <w:rsid w:val="00D115EE"/>
    <w:rsid w:val="00D163DF"/>
    <w:rsid w:val="00D31C12"/>
    <w:rsid w:val="00D34418"/>
    <w:rsid w:val="00D34801"/>
    <w:rsid w:val="00D444FF"/>
    <w:rsid w:val="00D470A6"/>
    <w:rsid w:val="00D51298"/>
    <w:rsid w:val="00D56F65"/>
    <w:rsid w:val="00D6143B"/>
    <w:rsid w:val="00D83F93"/>
    <w:rsid w:val="00D97EC4"/>
    <w:rsid w:val="00DA46D7"/>
    <w:rsid w:val="00DB212D"/>
    <w:rsid w:val="00DB46F5"/>
    <w:rsid w:val="00DC0634"/>
    <w:rsid w:val="00DD3810"/>
    <w:rsid w:val="00DE177C"/>
    <w:rsid w:val="00DE33C0"/>
    <w:rsid w:val="00E101BF"/>
    <w:rsid w:val="00E12281"/>
    <w:rsid w:val="00E145CD"/>
    <w:rsid w:val="00E14720"/>
    <w:rsid w:val="00E25F1F"/>
    <w:rsid w:val="00E35604"/>
    <w:rsid w:val="00E43942"/>
    <w:rsid w:val="00E525FD"/>
    <w:rsid w:val="00E85EE0"/>
    <w:rsid w:val="00EA4AF8"/>
    <w:rsid w:val="00EE3D46"/>
    <w:rsid w:val="00EE3FD5"/>
    <w:rsid w:val="00EE47DD"/>
    <w:rsid w:val="00EF0928"/>
    <w:rsid w:val="00F01A0F"/>
    <w:rsid w:val="00F44800"/>
    <w:rsid w:val="00F503DB"/>
    <w:rsid w:val="00F51DE4"/>
    <w:rsid w:val="00F753A8"/>
    <w:rsid w:val="00F802C1"/>
    <w:rsid w:val="00FA1187"/>
    <w:rsid w:val="00FA45A1"/>
    <w:rsid w:val="00FA55A4"/>
    <w:rsid w:val="00FB447F"/>
    <w:rsid w:val="00FC2032"/>
    <w:rsid w:val="00FC77B9"/>
    <w:rsid w:val="00FD4FC9"/>
    <w:rsid w:val="00FE2F2E"/>
    <w:rsid w:val="00FE521D"/>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2"/>
    <o:shapelayout v:ext="edit">
      <o:idmap v:ext="edit" data="1"/>
    </o:shapelayout>
  </w:shapeDefaults>
  <w:decimalSymbol w:val="."/>
  <w:listSeparator w:val=","/>
  <w14:docId w14:val="2CF305BE"/>
  <w14:defaultImageDpi w14:val="300"/>
  <w15:docId w15:val="{43888886-7609-4581-84BC-277C6AEE2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0F95"/>
    <w:pPr>
      <w:widowControl w:val="0"/>
      <w:overflowPunct w:val="0"/>
      <w:autoSpaceDE w:val="0"/>
      <w:autoSpaceDN w:val="0"/>
      <w:adjustRightInd w:val="0"/>
      <w:textAlignment w:val="baseline"/>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umber">
    <w:name w:val="Number"/>
    <w:basedOn w:val="Normal"/>
    <w:next w:val="Title"/>
    <w:rsid w:val="00960F95"/>
    <w:pPr>
      <w:suppressAutoHyphens/>
      <w:spacing w:before="120" w:after="360"/>
    </w:pPr>
    <w:rPr>
      <w:rFonts w:ascii="Arial" w:hAnsi="Arial"/>
      <w:b/>
      <w:sz w:val="28"/>
    </w:rPr>
  </w:style>
  <w:style w:type="paragraph" w:styleId="Title">
    <w:name w:val="Title"/>
    <w:basedOn w:val="Number"/>
    <w:next w:val="Author"/>
    <w:qFormat/>
    <w:pPr>
      <w:spacing w:before="0" w:after="0"/>
    </w:pPr>
  </w:style>
  <w:style w:type="paragraph" w:customStyle="1" w:styleId="Author">
    <w:name w:val="Author"/>
    <w:basedOn w:val="Normal"/>
    <w:next w:val="copyright"/>
    <w:qFormat/>
    <w:rsid w:val="00960F95"/>
    <w:pPr>
      <w:suppressAutoHyphens/>
      <w:spacing w:after="480"/>
    </w:pPr>
    <w:rPr>
      <w:rFonts w:ascii="Arial" w:hAnsi="Arial"/>
      <w:sz w:val="20"/>
    </w:rPr>
  </w:style>
  <w:style w:type="paragraph" w:customStyle="1" w:styleId="copyright">
    <w:name w:val="copyright"/>
    <w:basedOn w:val="Author"/>
    <w:rsid w:val="005626CE"/>
    <w:pPr>
      <w:suppressAutoHyphens w:val="0"/>
      <w:spacing w:after="0"/>
      <w:jc w:val="both"/>
    </w:pPr>
    <w:rPr>
      <w:sz w:val="14"/>
    </w:rPr>
  </w:style>
  <w:style w:type="paragraph" w:customStyle="1" w:styleId="Head1">
    <w:name w:val="Head1"/>
    <w:basedOn w:val="Normal"/>
    <w:next w:val="para"/>
    <w:rsid w:val="005626CE"/>
    <w:pPr>
      <w:keepNext/>
      <w:suppressAutoHyphens/>
    </w:pPr>
    <w:rPr>
      <w:rFonts w:ascii="Arial" w:hAnsi="Arial"/>
      <w:b/>
      <w:sz w:val="28"/>
    </w:rPr>
  </w:style>
  <w:style w:type="paragraph" w:customStyle="1" w:styleId="para">
    <w:name w:val="para"/>
    <w:basedOn w:val="Normal"/>
    <w:next w:val="para1"/>
    <w:pPr>
      <w:widowControl/>
      <w:suppressAutoHyphens/>
      <w:jc w:val="both"/>
    </w:pPr>
  </w:style>
  <w:style w:type="paragraph" w:customStyle="1" w:styleId="para1">
    <w:name w:val="para1"/>
    <w:basedOn w:val="para"/>
    <w:pPr>
      <w:ind w:firstLine="288"/>
    </w:pPr>
  </w:style>
  <w:style w:type="paragraph" w:customStyle="1" w:styleId="Head2">
    <w:name w:val="Head2"/>
    <w:basedOn w:val="Head1"/>
    <w:next w:val="para1"/>
    <w:pPr>
      <w:keepNext w:val="0"/>
      <w:widowControl/>
      <w:suppressAutoHyphens w:val="0"/>
      <w:jc w:val="both"/>
    </w:pPr>
    <w:rPr>
      <w:rFonts w:ascii="Times New Roman" w:hAnsi="Times New Roman"/>
    </w:rPr>
  </w:style>
  <w:style w:type="paragraph" w:customStyle="1" w:styleId="Head3">
    <w:name w:val="Head3"/>
    <w:basedOn w:val="para"/>
    <w:next w:val="para1"/>
    <w:pPr>
      <w:ind w:firstLine="288"/>
    </w:pPr>
    <w:rPr>
      <w:b/>
      <w:i/>
    </w:rPr>
  </w:style>
  <w:style w:type="paragraph" w:customStyle="1" w:styleId="Head4">
    <w:name w:val="Head4"/>
    <w:basedOn w:val="Head3"/>
    <w:next w:val="para1"/>
    <w:rPr>
      <w:b w:val="0"/>
    </w:rPr>
  </w:style>
  <w:style w:type="paragraph" w:styleId="Header">
    <w:name w:val="header"/>
    <w:basedOn w:val="Normal"/>
    <w:pPr>
      <w:tabs>
        <w:tab w:val="center" w:pos="5400"/>
        <w:tab w:val="right" w:pos="10800"/>
      </w:tabs>
      <w:suppressAutoHyphens/>
    </w:pPr>
    <w:rPr>
      <w:rFonts w:ascii="Arial" w:hAnsi="Arial"/>
      <w:sz w:val="16"/>
    </w:rPr>
  </w:style>
  <w:style w:type="paragraph" w:customStyle="1" w:styleId="Nomenclature">
    <w:name w:val="Nomenclature"/>
    <w:basedOn w:val="para"/>
    <w:pPr>
      <w:tabs>
        <w:tab w:val="right" w:pos="806"/>
        <w:tab w:val="left" w:pos="878"/>
      </w:tabs>
      <w:ind w:left="1032" w:hanging="1032"/>
      <w:jc w:val="left"/>
    </w:pPr>
    <w:rPr>
      <w:i/>
    </w:rPr>
  </w:style>
  <w:style w:type="paragraph" w:customStyle="1" w:styleId="References">
    <w:name w:val="References"/>
    <w:basedOn w:val="para"/>
    <w:pPr>
      <w:tabs>
        <w:tab w:val="right" w:pos="240"/>
        <w:tab w:val="left" w:pos="374"/>
      </w:tabs>
      <w:ind w:left="374" w:hanging="374"/>
    </w:pPr>
    <w:rPr>
      <w:sz w:val="18"/>
    </w:rPr>
  </w:style>
  <w:style w:type="paragraph" w:customStyle="1" w:styleId="Metric">
    <w:name w:val="Metric"/>
    <w:basedOn w:val="para"/>
    <w:pPr>
      <w:tabs>
        <w:tab w:val="right" w:pos="1152"/>
        <w:tab w:val="left" w:pos="1224"/>
        <w:tab w:val="right" w:pos="2866"/>
        <w:tab w:val="left" w:pos="2923"/>
      </w:tabs>
    </w:pPr>
  </w:style>
  <w:style w:type="paragraph" w:customStyle="1" w:styleId="FigCaption">
    <w:name w:val="FigCaption"/>
    <w:basedOn w:val="Normal"/>
    <w:pPr>
      <w:jc w:val="both"/>
    </w:pPr>
    <w:rPr>
      <w:rFonts w:ascii="Arial" w:hAnsi="Arial"/>
      <w:b/>
      <w:sz w:val="16"/>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Equation">
    <w:name w:val="Equation"/>
    <w:basedOn w:val="para1"/>
    <w:next w:val="para"/>
    <w:pPr>
      <w:spacing w:before="100" w:after="100"/>
    </w:pPr>
  </w:style>
  <w:style w:type="paragraph" w:customStyle="1" w:styleId="rule">
    <w:name w:val="rule"/>
    <w:basedOn w:val="Normal"/>
    <w:next w:val="copyright"/>
  </w:style>
  <w:style w:type="paragraph" w:styleId="DocumentMap">
    <w:name w:val="Document Map"/>
    <w:basedOn w:val="Normal"/>
    <w:semiHidden/>
    <w:rsid w:val="008D047D"/>
    <w:pPr>
      <w:shd w:val="clear" w:color="auto" w:fill="000080"/>
    </w:pPr>
    <w:rPr>
      <w:rFonts w:ascii="Tahoma" w:hAnsi="Tahoma" w:cs="Tahoma"/>
    </w:rPr>
  </w:style>
  <w:style w:type="table" w:styleId="TableGrid">
    <w:name w:val="Table Grid"/>
    <w:basedOn w:val="TableNormal"/>
    <w:rsid w:val="00315A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163DF"/>
    <w:pPr>
      <w:widowControl/>
      <w:overflowPunct/>
      <w:autoSpaceDE/>
      <w:autoSpaceDN/>
      <w:adjustRightInd/>
      <w:spacing w:before="100" w:beforeAutospacing="1" w:after="100" w:afterAutospacing="1"/>
      <w:textAlignment w:val="auto"/>
    </w:pPr>
    <w:rPr>
      <w:rFonts w:eastAsiaTheme="minorEastAsia"/>
      <w:szCs w:val="24"/>
    </w:rPr>
  </w:style>
  <w:style w:type="paragraph" w:styleId="Caption">
    <w:name w:val="caption"/>
    <w:basedOn w:val="Normal"/>
    <w:next w:val="Normal"/>
    <w:unhideWhenUsed/>
    <w:qFormat/>
    <w:rsid w:val="00D51298"/>
    <w:pPr>
      <w:spacing w:after="200"/>
    </w:pPr>
    <w:rPr>
      <w:i/>
      <w:iCs/>
      <w:color w:val="1F497D" w:themeColor="text2"/>
      <w:sz w:val="18"/>
      <w:szCs w:val="18"/>
    </w:rPr>
  </w:style>
  <w:style w:type="paragraph" w:styleId="Revision">
    <w:name w:val="Revision"/>
    <w:hidden/>
    <w:uiPriority w:val="71"/>
    <w:semiHidden/>
    <w:rsid w:val="008200AB"/>
    <w:rPr>
      <w:sz w:val="24"/>
    </w:rPr>
  </w:style>
  <w:style w:type="character" w:styleId="CommentReference">
    <w:name w:val="annotation reference"/>
    <w:basedOn w:val="DefaultParagraphFont"/>
    <w:semiHidden/>
    <w:unhideWhenUsed/>
    <w:rsid w:val="004B7F5E"/>
    <w:rPr>
      <w:sz w:val="16"/>
      <w:szCs w:val="16"/>
    </w:rPr>
  </w:style>
  <w:style w:type="paragraph" w:styleId="CommentText">
    <w:name w:val="annotation text"/>
    <w:basedOn w:val="Normal"/>
    <w:link w:val="CommentTextChar"/>
    <w:unhideWhenUsed/>
    <w:rsid w:val="004B7F5E"/>
    <w:rPr>
      <w:sz w:val="20"/>
    </w:rPr>
  </w:style>
  <w:style w:type="character" w:customStyle="1" w:styleId="CommentTextChar">
    <w:name w:val="Comment Text Char"/>
    <w:basedOn w:val="DefaultParagraphFont"/>
    <w:link w:val="CommentText"/>
    <w:rsid w:val="004B7F5E"/>
  </w:style>
  <w:style w:type="paragraph" w:styleId="CommentSubject">
    <w:name w:val="annotation subject"/>
    <w:basedOn w:val="CommentText"/>
    <w:next w:val="CommentText"/>
    <w:link w:val="CommentSubjectChar"/>
    <w:semiHidden/>
    <w:unhideWhenUsed/>
    <w:rsid w:val="004B7F5E"/>
    <w:rPr>
      <w:b/>
      <w:bCs/>
    </w:rPr>
  </w:style>
  <w:style w:type="character" w:customStyle="1" w:styleId="CommentSubjectChar">
    <w:name w:val="Comment Subject Char"/>
    <w:basedOn w:val="CommentTextChar"/>
    <w:link w:val="CommentSubject"/>
    <w:semiHidden/>
    <w:rsid w:val="004B7F5E"/>
    <w:rPr>
      <w:b/>
      <w:bCs/>
    </w:rPr>
  </w:style>
  <w:style w:type="paragraph" w:styleId="BalloonText">
    <w:name w:val="Balloon Text"/>
    <w:basedOn w:val="Normal"/>
    <w:link w:val="BalloonTextChar"/>
    <w:semiHidden/>
    <w:unhideWhenUsed/>
    <w:rsid w:val="00551E92"/>
    <w:rPr>
      <w:rFonts w:ascii="Segoe UI" w:hAnsi="Segoe UI" w:cs="Segoe UI"/>
      <w:sz w:val="18"/>
      <w:szCs w:val="18"/>
    </w:rPr>
  </w:style>
  <w:style w:type="character" w:customStyle="1" w:styleId="BalloonTextChar">
    <w:name w:val="Balloon Text Char"/>
    <w:basedOn w:val="DefaultParagraphFont"/>
    <w:link w:val="BalloonText"/>
    <w:semiHidden/>
    <w:rsid w:val="00551E92"/>
    <w:rPr>
      <w:rFonts w:ascii="Segoe UI" w:hAnsi="Segoe UI" w:cs="Segoe UI"/>
      <w:sz w:val="18"/>
      <w:szCs w:val="18"/>
    </w:rPr>
  </w:style>
  <w:style w:type="character" w:styleId="LineNumber">
    <w:name w:val="line number"/>
    <w:basedOn w:val="DefaultParagraphFont"/>
    <w:semiHidden/>
    <w:unhideWhenUsed/>
    <w:rsid w:val="00551E92"/>
  </w:style>
  <w:style w:type="character" w:styleId="PlaceholderText">
    <w:name w:val="Placeholder Text"/>
    <w:basedOn w:val="DefaultParagraphFont"/>
    <w:uiPriority w:val="67"/>
    <w:semiHidden/>
    <w:rsid w:val="00124E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809806">
      <w:bodyDiv w:val="1"/>
      <w:marLeft w:val="0"/>
      <w:marRight w:val="0"/>
      <w:marTop w:val="0"/>
      <w:marBottom w:val="0"/>
      <w:divBdr>
        <w:top w:val="none" w:sz="0" w:space="0" w:color="auto"/>
        <w:left w:val="none" w:sz="0" w:space="0" w:color="auto"/>
        <w:bottom w:val="none" w:sz="0" w:space="0" w:color="auto"/>
        <w:right w:val="none" w:sz="0" w:space="0" w:color="auto"/>
      </w:divBdr>
      <w:divsChild>
        <w:div w:id="1777671297">
          <w:marLeft w:val="0"/>
          <w:marRight w:val="0"/>
          <w:marTop w:val="0"/>
          <w:marBottom w:val="0"/>
          <w:divBdr>
            <w:top w:val="none" w:sz="0" w:space="0" w:color="auto"/>
            <w:left w:val="none" w:sz="0" w:space="0" w:color="auto"/>
            <w:bottom w:val="none" w:sz="0" w:space="0" w:color="auto"/>
            <w:right w:val="none" w:sz="0" w:space="0" w:color="auto"/>
          </w:divBdr>
        </w:div>
      </w:divsChild>
    </w:div>
    <w:div w:id="308747693">
      <w:bodyDiv w:val="1"/>
      <w:marLeft w:val="0"/>
      <w:marRight w:val="0"/>
      <w:marTop w:val="0"/>
      <w:marBottom w:val="0"/>
      <w:divBdr>
        <w:top w:val="none" w:sz="0" w:space="0" w:color="auto"/>
        <w:left w:val="none" w:sz="0" w:space="0" w:color="auto"/>
        <w:bottom w:val="none" w:sz="0" w:space="0" w:color="auto"/>
        <w:right w:val="none" w:sz="0" w:space="0" w:color="auto"/>
      </w:divBdr>
      <w:divsChild>
        <w:div w:id="1475370588">
          <w:marLeft w:val="0"/>
          <w:marRight w:val="0"/>
          <w:marTop w:val="0"/>
          <w:marBottom w:val="0"/>
          <w:divBdr>
            <w:top w:val="none" w:sz="0" w:space="0" w:color="auto"/>
            <w:left w:val="none" w:sz="0" w:space="0" w:color="auto"/>
            <w:bottom w:val="none" w:sz="0" w:space="0" w:color="auto"/>
            <w:right w:val="none" w:sz="0" w:space="0" w:color="auto"/>
          </w:divBdr>
        </w:div>
      </w:divsChild>
    </w:div>
    <w:div w:id="313144714">
      <w:bodyDiv w:val="1"/>
      <w:marLeft w:val="0"/>
      <w:marRight w:val="0"/>
      <w:marTop w:val="0"/>
      <w:marBottom w:val="0"/>
      <w:divBdr>
        <w:top w:val="none" w:sz="0" w:space="0" w:color="auto"/>
        <w:left w:val="none" w:sz="0" w:space="0" w:color="auto"/>
        <w:bottom w:val="none" w:sz="0" w:space="0" w:color="auto"/>
        <w:right w:val="none" w:sz="0" w:space="0" w:color="auto"/>
      </w:divBdr>
      <w:divsChild>
        <w:div w:id="1403480487">
          <w:marLeft w:val="0"/>
          <w:marRight w:val="0"/>
          <w:marTop w:val="0"/>
          <w:marBottom w:val="0"/>
          <w:divBdr>
            <w:top w:val="none" w:sz="0" w:space="0" w:color="auto"/>
            <w:left w:val="none" w:sz="0" w:space="0" w:color="auto"/>
            <w:bottom w:val="none" w:sz="0" w:space="0" w:color="auto"/>
            <w:right w:val="none" w:sz="0" w:space="0" w:color="auto"/>
          </w:divBdr>
        </w:div>
        <w:div w:id="1500462759">
          <w:marLeft w:val="0"/>
          <w:marRight w:val="0"/>
          <w:marTop w:val="0"/>
          <w:marBottom w:val="0"/>
          <w:divBdr>
            <w:top w:val="none" w:sz="0" w:space="0" w:color="auto"/>
            <w:left w:val="none" w:sz="0" w:space="0" w:color="auto"/>
            <w:bottom w:val="none" w:sz="0" w:space="0" w:color="auto"/>
            <w:right w:val="none" w:sz="0" w:space="0" w:color="auto"/>
          </w:divBdr>
        </w:div>
        <w:div w:id="828640137">
          <w:marLeft w:val="0"/>
          <w:marRight w:val="0"/>
          <w:marTop w:val="0"/>
          <w:marBottom w:val="0"/>
          <w:divBdr>
            <w:top w:val="none" w:sz="0" w:space="0" w:color="auto"/>
            <w:left w:val="none" w:sz="0" w:space="0" w:color="auto"/>
            <w:bottom w:val="none" w:sz="0" w:space="0" w:color="auto"/>
            <w:right w:val="none" w:sz="0" w:space="0" w:color="auto"/>
          </w:divBdr>
        </w:div>
        <w:div w:id="510611208">
          <w:marLeft w:val="0"/>
          <w:marRight w:val="0"/>
          <w:marTop w:val="0"/>
          <w:marBottom w:val="0"/>
          <w:divBdr>
            <w:top w:val="none" w:sz="0" w:space="0" w:color="auto"/>
            <w:left w:val="none" w:sz="0" w:space="0" w:color="auto"/>
            <w:bottom w:val="none" w:sz="0" w:space="0" w:color="auto"/>
            <w:right w:val="none" w:sz="0" w:space="0" w:color="auto"/>
          </w:divBdr>
        </w:div>
      </w:divsChild>
    </w:div>
    <w:div w:id="455565364">
      <w:bodyDiv w:val="1"/>
      <w:marLeft w:val="0"/>
      <w:marRight w:val="0"/>
      <w:marTop w:val="0"/>
      <w:marBottom w:val="0"/>
      <w:divBdr>
        <w:top w:val="none" w:sz="0" w:space="0" w:color="auto"/>
        <w:left w:val="none" w:sz="0" w:space="0" w:color="auto"/>
        <w:bottom w:val="none" w:sz="0" w:space="0" w:color="auto"/>
        <w:right w:val="none" w:sz="0" w:space="0" w:color="auto"/>
      </w:divBdr>
      <w:divsChild>
        <w:div w:id="1158419948">
          <w:marLeft w:val="0"/>
          <w:marRight w:val="0"/>
          <w:marTop w:val="0"/>
          <w:marBottom w:val="0"/>
          <w:divBdr>
            <w:top w:val="none" w:sz="0" w:space="0" w:color="auto"/>
            <w:left w:val="none" w:sz="0" w:space="0" w:color="auto"/>
            <w:bottom w:val="none" w:sz="0" w:space="0" w:color="auto"/>
            <w:right w:val="none" w:sz="0" w:space="0" w:color="auto"/>
          </w:divBdr>
        </w:div>
      </w:divsChild>
    </w:div>
    <w:div w:id="476840181">
      <w:bodyDiv w:val="1"/>
      <w:marLeft w:val="0"/>
      <w:marRight w:val="0"/>
      <w:marTop w:val="0"/>
      <w:marBottom w:val="0"/>
      <w:divBdr>
        <w:top w:val="none" w:sz="0" w:space="0" w:color="auto"/>
        <w:left w:val="none" w:sz="0" w:space="0" w:color="auto"/>
        <w:bottom w:val="none" w:sz="0" w:space="0" w:color="auto"/>
        <w:right w:val="none" w:sz="0" w:space="0" w:color="auto"/>
      </w:divBdr>
    </w:div>
    <w:div w:id="495652582">
      <w:bodyDiv w:val="1"/>
      <w:marLeft w:val="0"/>
      <w:marRight w:val="0"/>
      <w:marTop w:val="0"/>
      <w:marBottom w:val="0"/>
      <w:divBdr>
        <w:top w:val="none" w:sz="0" w:space="0" w:color="auto"/>
        <w:left w:val="none" w:sz="0" w:space="0" w:color="auto"/>
        <w:bottom w:val="none" w:sz="0" w:space="0" w:color="auto"/>
        <w:right w:val="none" w:sz="0" w:space="0" w:color="auto"/>
      </w:divBdr>
    </w:div>
    <w:div w:id="630669592">
      <w:bodyDiv w:val="1"/>
      <w:marLeft w:val="0"/>
      <w:marRight w:val="0"/>
      <w:marTop w:val="0"/>
      <w:marBottom w:val="0"/>
      <w:divBdr>
        <w:top w:val="none" w:sz="0" w:space="0" w:color="auto"/>
        <w:left w:val="none" w:sz="0" w:space="0" w:color="auto"/>
        <w:bottom w:val="none" w:sz="0" w:space="0" w:color="auto"/>
        <w:right w:val="none" w:sz="0" w:space="0" w:color="auto"/>
      </w:divBdr>
      <w:divsChild>
        <w:div w:id="736052013">
          <w:marLeft w:val="0"/>
          <w:marRight w:val="0"/>
          <w:marTop w:val="0"/>
          <w:marBottom w:val="0"/>
          <w:divBdr>
            <w:top w:val="none" w:sz="0" w:space="0" w:color="auto"/>
            <w:left w:val="none" w:sz="0" w:space="0" w:color="auto"/>
            <w:bottom w:val="none" w:sz="0" w:space="0" w:color="auto"/>
            <w:right w:val="none" w:sz="0" w:space="0" w:color="auto"/>
          </w:divBdr>
        </w:div>
      </w:divsChild>
    </w:div>
    <w:div w:id="701322603">
      <w:bodyDiv w:val="1"/>
      <w:marLeft w:val="0"/>
      <w:marRight w:val="0"/>
      <w:marTop w:val="0"/>
      <w:marBottom w:val="0"/>
      <w:divBdr>
        <w:top w:val="none" w:sz="0" w:space="0" w:color="auto"/>
        <w:left w:val="none" w:sz="0" w:space="0" w:color="auto"/>
        <w:bottom w:val="none" w:sz="0" w:space="0" w:color="auto"/>
        <w:right w:val="none" w:sz="0" w:space="0" w:color="auto"/>
      </w:divBdr>
      <w:divsChild>
        <w:div w:id="1705255085">
          <w:marLeft w:val="0"/>
          <w:marRight w:val="0"/>
          <w:marTop w:val="0"/>
          <w:marBottom w:val="0"/>
          <w:divBdr>
            <w:top w:val="none" w:sz="0" w:space="0" w:color="auto"/>
            <w:left w:val="none" w:sz="0" w:space="0" w:color="auto"/>
            <w:bottom w:val="none" w:sz="0" w:space="0" w:color="auto"/>
            <w:right w:val="none" w:sz="0" w:space="0" w:color="auto"/>
          </w:divBdr>
        </w:div>
      </w:divsChild>
    </w:div>
    <w:div w:id="776869478">
      <w:bodyDiv w:val="1"/>
      <w:marLeft w:val="0"/>
      <w:marRight w:val="0"/>
      <w:marTop w:val="0"/>
      <w:marBottom w:val="0"/>
      <w:divBdr>
        <w:top w:val="none" w:sz="0" w:space="0" w:color="auto"/>
        <w:left w:val="none" w:sz="0" w:space="0" w:color="auto"/>
        <w:bottom w:val="none" w:sz="0" w:space="0" w:color="auto"/>
        <w:right w:val="none" w:sz="0" w:space="0" w:color="auto"/>
      </w:divBdr>
      <w:divsChild>
        <w:div w:id="2122147325">
          <w:marLeft w:val="0"/>
          <w:marRight w:val="0"/>
          <w:marTop w:val="0"/>
          <w:marBottom w:val="0"/>
          <w:divBdr>
            <w:top w:val="none" w:sz="0" w:space="0" w:color="auto"/>
            <w:left w:val="none" w:sz="0" w:space="0" w:color="auto"/>
            <w:bottom w:val="none" w:sz="0" w:space="0" w:color="auto"/>
            <w:right w:val="none" w:sz="0" w:space="0" w:color="auto"/>
          </w:divBdr>
        </w:div>
      </w:divsChild>
    </w:div>
    <w:div w:id="798499323">
      <w:bodyDiv w:val="1"/>
      <w:marLeft w:val="0"/>
      <w:marRight w:val="0"/>
      <w:marTop w:val="0"/>
      <w:marBottom w:val="0"/>
      <w:divBdr>
        <w:top w:val="none" w:sz="0" w:space="0" w:color="auto"/>
        <w:left w:val="none" w:sz="0" w:space="0" w:color="auto"/>
        <w:bottom w:val="none" w:sz="0" w:space="0" w:color="auto"/>
        <w:right w:val="none" w:sz="0" w:space="0" w:color="auto"/>
      </w:divBdr>
      <w:divsChild>
        <w:div w:id="1506672815">
          <w:marLeft w:val="0"/>
          <w:marRight w:val="0"/>
          <w:marTop w:val="0"/>
          <w:marBottom w:val="0"/>
          <w:divBdr>
            <w:top w:val="none" w:sz="0" w:space="0" w:color="auto"/>
            <w:left w:val="none" w:sz="0" w:space="0" w:color="auto"/>
            <w:bottom w:val="none" w:sz="0" w:space="0" w:color="auto"/>
            <w:right w:val="none" w:sz="0" w:space="0" w:color="auto"/>
          </w:divBdr>
        </w:div>
      </w:divsChild>
    </w:div>
    <w:div w:id="886262535">
      <w:bodyDiv w:val="1"/>
      <w:marLeft w:val="0"/>
      <w:marRight w:val="0"/>
      <w:marTop w:val="0"/>
      <w:marBottom w:val="0"/>
      <w:divBdr>
        <w:top w:val="none" w:sz="0" w:space="0" w:color="auto"/>
        <w:left w:val="none" w:sz="0" w:space="0" w:color="auto"/>
        <w:bottom w:val="none" w:sz="0" w:space="0" w:color="auto"/>
        <w:right w:val="none" w:sz="0" w:space="0" w:color="auto"/>
      </w:divBdr>
      <w:divsChild>
        <w:div w:id="1562254039">
          <w:marLeft w:val="0"/>
          <w:marRight w:val="0"/>
          <w:marTop w:val="0"/>
          <w:marBottom w:val="0"/>
          <w:divBdr>
            <w:top w:val="none" w:sz="0" w:space="0" w:color="auto"/>
            <w:left w:val="none" w:sz="0" w:space="0" w:color="auto"/>
            <w:bottom w:val="none" w:sz="0" w:space="0" w:color="auto"/>
            <w:right w:val="none" w:sz="0" w:space="0" w:color="auto"/>
          </w:divBdr>
        </w:div>
      </w:divsChild>
    </w:div>
    <w:div w:id="904144602">
      <w:bodyDiv w:val="1"/>
      <w:marLeft w:val="0"/>
      <w:marRight w:val="0"/>
      <w:marTop w:val="0"/>
      <w:marBottom w:val="0"/>
      <w:divBdr>
        <w:top w:val="none" w:sz="0" w:space="0" w:color="auto"/>
        <w:left w:val="none" w:sz="0" w:space="0" w:color="auto"/>
        <w:bottom w:val="none" w:sz="0" w:space="0" w:color="auto"/>
        <w:right w:val="none" w:sz="0" w:space="0" w:color="auto"/>
      </w:divBdr>
      <w:divsChild>
        <w:div w:id="280260283">
          <w:marLeft w:val="0"/>
          <w:marRight w:val="0"/>
          <w:marTop w:val="0"/>
          <w:marBottom w:val="0"/>
          <w:divBdr>
            <w:top w:val="none" w:sz="0" w:space="0" w:color="auto"/>
            <w:left w:val="none" w:sz="0" w:space="0" w:color="auto"/>
            <w:bottom w:val="none" w:sz="0" w:space="0" w:color="auto"/>
            <w:right w:val="none" w:sz="0" w:space="0" w:color="auto"/>
          </w:divBdr>
        </w:div>
      </w:divsChild>
    </w:div>
    <w:div w:id="962468253">
      <w:bodyDiv w:val="1"/>
      <w:marLeft w:val="0"/>
      <w:marRight w:val="0"/>
      <w:marTop w:val="0"/>
      <w:marBottom w:val="0"/>
      <w:divBdr>
        <w:top w:val="none" w:sz="0" w:space="0" w:color="auto"/>
        <w:left w:val="none" w:sz="0" w:space="0" w:color="auto"/>
        <w:bottom w:val="none" w:sz="0" w:space="0" w:color="auto"/>
        <w:right w:val="none" w:sz="0" w:space="0" w:color="auto"/>
      </w:divBdr>
      <w:divsChild>
        <w:div w:id="847330650">
          <w:marLeft w:val="0"/>
          <w:marRight w:val="0"/>
          <w:marTop w:val="0"/>
          <w:marBottom w:val="0"/>
          <w:divBdr>
            <w:top w:val="none" w:sz="0" w:space="0" w:color="auto"/>
            <w:left w:val="none" w:sz="0" w:space="0" w:color="auto"/>
            <w:bottom w:val="none" w:sz="0" w:space="0" w:color="auto"/>
            <w:right w:val="none" w:sz="0" w:space="0" w:color="auto"/>
          </w:divBdr>
        </w:div>
      </w:divsChild>
    </w:div>
    <w:div w:id="1179851643">
      <w:bodyDiv w:val="1"/>
      <w:marLeft w:val="0"/>
      <w:marRight w:val="0"/>
      <w:marTop w:val="0"/>
      <w:marBottom w:val="0"/>
      <w:divBdr>
        <w:top w:val="none" w:sz="0" w:space="0" w:color="auto"/>
        <w:left w:val="none" w:sz="0" w:space="0" w:color="auto"/>
        <w:bottom w:val="none" w:sz="0" w:space="0" w:color="auto"/>
        <w:right w:val="none" w:sz="0" w:space="0" w:color="auto"/>
      </w:divBdr>
      <w:divsChild>
        <w:div w:id="1469201884">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2897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303">
      <w:bodyDiv w:val="1"/>
      <w:marLeft w:val="0"/>
      <w:marRight w:val="0"/>
      <w:marTop w:val="0"/>
      <w:marBottom w:val="0"/>
      <w:divBdr>
        <w:top w:val="none" w:sz="0" w:space="0" w:color="auto"/>
        <w:left w:val="none" w:sz="0" w:space="0" w:color="auto"/>
        <w:bottom w:val="none" w:sz="0" w:space="0" w:color="auto"/>
        <w:right w:val="none" w:sz="0" w:space="0" w:color="auto"/>
      </w:divBdr>
      <w:divsChild>
        <w:div w:id="913516946">
          <w:marLeft w:val="0"/>
          <w:marRight w:val="0"/>
          <w:marTop w:val="0"/>
          <w:marBottom w:val="0"/>
          <w:divBdr>
            <w:top w:val="none" w:sz="0" w:space="0" w:color="auto"/>
            <w:left w:val="none" w:sz="0" w:space="0" w:color="auto"/>
            <w:bottom w:val="none" w:sz="0" w:space="0" w:color="auto"/>
            <w:right w:val="none" w:sz="0" w:space="0" w:color="auto"/>
          </w:divBdr>
        </w:div>
      </w:divsChild>
    </w:div>
    <w:div w:id="1533611836">
      <w:bodyDiv w:val="1"/>
      <w:marLeft w:val="0"/>
      <w:marRight w:val="0"/>
      <w:marTop w:val="0"/>
      <w:marBottom w:val="0"/>
      <w:divBdr>
        <w:top w:val="none" w:sz="0" w:space="0" w:color="auto"/>
        <w:left w:val="none" w:sz="0" w:space="0" w:color="auto"/>
        <w:bottom w:val="none" w:sz="0" w:space="0" w:color="auto"/>
        <w:right w:val="none" w:sz="0" w:space="0" w:color="auto"/>
      </w:divBdr>
      <w:divsChild>
        <w:div w:id="993492222">
          <w:marLeft w:val="0"/>
          <w:marRight w:val="0"/>
          <w:marTop w:val="0"/>
          <w:marBottom w:val="0"/>
          <w:divBdr>
            <w:top w:val="none" w:sz="0" w:space="0" w:color="auto"/>
            <w:left w:val="none" w:sz="0" w:space="0" w:color="auto"/>
            <w:bottom w:val="none" w:sz="0" w:space="0" w:color="auto"/>
            <w:right w:val="none" w:sz="0" w:space="0" w:color="auto"/>
          </w:divBdr>
        </w:div>
      </w:divsChild>
    </w:div>
    <w:div w:id="1735354968">
      <w:bodyDiv w:val="1"/>
      <w:marLeft w:val="0"/>
      <w:marRight w:val="0"/>
      <w:marTop w:val="0"/>
      <w:marBottom w:val="0"/>
      <w:divBdr>
        <w:top w:val="none" w:sz="0" w:space="0" w:color="auto"/>
        <w:left w:val="none" w:sz="0" w:space="0" w:color="auto"/>
        <w:bottom w:val="none" w:sz="0" w:space="0" w:color="auto"/>
        <w:right w:val="none" w:sz="0" w:space="0" w:color="auto"/>
      </w:divBdr>
      <w:divsChild>
        <w:div w:id="648442837">
          <w:marLeft w:val="0"/>
          <w:marRight w:val="0"/>
          <w:marTop w:val="0"/>
          <w:marBottom w:val="0"/>
          <w:divBdr>
            <w:top w:val="none" w:sz="0" w:space="0" w:color="auto"/>
            <w:left w:val="none" w:sz="0" w:space="0" w:color="auto"/>
            <w:bottom w:val="none" w:sz="0" w:space="0" w:color="auto"/>
            <w:right w:val="none" w:sz="0" w:space="0" w:color="auto"/>
          </w:divBdr>
          <w:divsChild>
            <w:div w:id="1444962722">
              <w:marLeft w:val="0"/>
              <w:marRight w:val="0"/>
              <w:marTop w:val="0"/>
              <w:marBottom w:val="0"/>
              <w:divBdr>
                <w:top w:val="none" w:sz="0" w:space="0" w:color="auto"/>
                <w:left w:val="none" w:sz="0" w:space="0" w:color="auto"/>
                <w:bottom w:val="none" w:sz="0" w:space="0" w:color="auto"/>
                <w:right w:val="none" w:sz="0" w:space="0" w:color="auto"/>
              </w:divBdr>
              <w:divsChild>
                <w:div w:id="8397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699935">
      <w:bodyDiv w:val="1"/>
      <w:marLeft w:val="0"/>
      <w:marRight w:val="0"/>
      <w:marTop w:val="0"/>
      <w:marBottom w:val="0"/>
      <w:divBdr>
        <w:top w:val="none" w:sz="0" w:space="0" w:color="auto"/>
        <w:left w:val="none" w:sz="0" w:space="0" w:color="auto"/>
        <w:bottom w:val="none" w:sz="0" w:space="0" w:color="auto"/>
        <w:right w:val="none" w:sz="0" w:space="0" w:color="auto"/>
      </w:divBdr>
      <w:divsChild>
        <w:div w:id="979648182">
          <w:marLeft w:val="0"/>
          <w:marRight w:val="0"/>
          <w:marTop w:val="0"/>
          <w:marBottom w:val="0"/>
          <w:divBdr>
            <w:top w:val="none" w:sz="0" w:space="0" w:color="auto"/>
            <w:left w:val="none" w:sz="0" w:space="0" w:color="auto"/>
            <w:bottom w:val="none" w:sz="0" w:space="0" w:color="auto"/>
            <w:right w:val="none" w:sz="0" w:space="0" w:color="auto"/>
          </w:divBdr>
        </w:div>
      </w:divsChild>
    </w:div>
    <w:div w:id="2050372197">
      <w:bodyDiv w:val="1"/>
      <w:marLeft w:val="0"/>
      <w:marRight w:val="0"/>
      <w:marTop w:val="0"/>
      <w:marBottom w:val="0"/>
      <w:divBdr>
        <w:top w:val="none" w:sz="0" w:space="0" w:color="auto"/>
        <w:left w:val="none" w:sz="0" w:space="0" w:color="auto"/>
        <w:bottom w:val="none" w:sz="0" w:space="0" w:color="auto"/>
        <w:right w:val="none" w:sz="0" w:space="0" w:color="auto"/>
      </w:divBdr>
      <w:divsChild>
        <w:div w:id="1626152001">
          <w:marLeft w:val="0"/>
          <w:marRight w:val="0"/>
          <w:marTop w:val="0"/>
          <w:marBottom w:val="0"/>
          <w:divBdr>
            <w:top w:val="none" w:sz="0" w:space="0" w:color="auto"/>
            <w:left w:val="none" w:sz="0" w:space="0" w:color="auto"/>
            <w:bottom w:val="none" w:sz="0" w:space="0" w:color="auto"/>
            <w:right w:val="none" w:sz="0" w:space="0" w:color="auto"/>
          </w:divBdr>
          <w:divsChild>
            <w:div w:id="1043335821">
              <w:marLeft w:val="0"/>
              <w:marRight w:val="0"/>
              <w:marTop w:val="0"/>
              <w:marBottom w:val="0"/>
              <w:divBdr>
                <w:top w:val="none" w:sz="0" w:space="0" w:color="auto"/>
                <w:left w:val="none" w:sz="0" w:space="0" w:color="auto"/>
                <w:bottom w:val="none" w:sz="0" w:space="0" w:color="auto"/>
                <w:right w:val="none" w:sz="0" w:space="0" w:color="auto"/>
              </w:divBdr>
              <w:divsChild>
                <w:div w:id="29191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912694">
      <w:bodyDiv w:val="1"/>
      <w:marLeft w:val="0"/>
      <w:marRight w:val="0"/>
      <w:marTop w:val="0"/>
      <w:marBottom w:val="0"/>
      <w:divBdr>
        <w:top w:val="none" w:sz="0" w:space="0" w:color="auto"/>
        <w:left w:val="none" w:sz="0" w:space="0" w:color="auto"/>
        <w:bottom w:val="none" w:sz="0" w:space="0" w:color="auto"/>
        <w:right w:val="none" w:sz="0" w:space="0" w:color="auto"/>
      </w:divBdr>
      <w:divsChild>
        <w:div w:id="178005682">
          <w:marLeft w:val="0"/>
          <w:marRight w:val="0"/>
          <w:marTop w:val="0"/>
          <w:marBottom w:val="0"/>
          <w:divBdr>
            <w:top w:val="none" w:sz="0" w:space="0" w:color="auto"/>
            <w:left w:val="none" w:sz="0" w:space="0" w:color="auto"/>
            <w:bottom w:val="none" w:sz="0" w:space="0" w:color="auto"/>
            <w:right w:val="none" w:sz="0" w:space="0" w:color="auto"/>
          </w:divBdr>
        </w:div>
      </w:divsChild>
    </w:div>
    <w:div w:id="2068912832">
      <w:bodyDiv w:val="1"/>
      <w:marLeft w:val="0"/>
      <w:marRight w:val="0"/>
      <w:marTop w:val="0"/>
      <w:marBottom w:val="0"/>
      <w:divBdr>
        <w:top w:val="none" w:sz="0" w:space="0" w:color="auto"/>
        <w:left w:val="none" w:sz="0" w:space="0" w:color="auto"/>
        <w:bottom w:val="none" w:sz="0" w:space="0" w:color="auto"/>
        <w:right w:val="none" w:sz="0" w:space="0" w:color="auto"/>
      </w:divBdr>
      <w:divsChild>
        <w:div w:id="115272207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22558\Desktop\spe-manuscript-template-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B20BA5-C713-4B10-8513-18E78694C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spe-manuscript-template-2020</Template>
  <TotalTime>574</TotalTime>
  <Pages>10</Pages>
  <Words>3755</Words>
  <Characters>21405</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SPE Manuscript Template</vt:lpstr>
    </vt:vector>
  </TitlesOfParts>
  <Manager/>
  <Company/>
  <LinksUpToDate>false</LinksUpToDate>
  <CharactersWithSpaces>25110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 Manuscript Template</dc:title>
  <dc:subject/>
  <dc:creator>Chen, Bailian</dc:creator>
  <cp:keywords/>
  <dc:description/>
  <cp:lastModifiedBy>Morales, Misael Miguel-Gomez</cp:lastModifiedBy>
  <cp:revision>27</cp:revision>
  <cp:lastPrinted>2017-12-06T17:20:00Z</cp:lastPrinted>
  <dcterms:created xsi:type="dcterms:W3CDTF">2023-02-10T14:52:00Z</dcterms:created>
  <dcterms:modified xsi:type="dcterms:W3CDTF">2023-07-11T17:27:00Z</dcterms:modified>
  <cp:category/>
</cp:coreProperties>
</file>