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20"/>
        <w:gridCol w:w="6991"/>
      </w:tblGrid>
      <w:tr w:rsidR="00315A22" w:rsidRPr="004E2B9E" w14:paraId="1B33C2EE" w14:textId="77777777" w:rsidTr="00796D78">
        <w:trPr>
          <w:trHeight w:val="602"/>
        </w:trPr>
        <w:tc>
          <w:tcPr>
            <w:tcW w:w="2880" w:type="dxa"/>
            <w:vAlign w:val="center"/>
          </w:tcPr>
          <w:p w14:paraId="75CF8167" w14:textId="77777777" w:rsidR="00315A22" w:rsidRPr="004E2B9E" w:rsidRDefault="00315A22" w:rsidP="00710E4A">
            <w:pPr>
              <w:rPr>
                <w:rFonts w:ascii="Arial" w:hAnsi="Arial" w:cs="Arial"/>
                <w:sz w:val="18"/>
                <w:szCs w:val="18"/>
              </w:rPr>
            </w:pPr>
            <w:r w:rsidRPr="004E2B9E">
              <w:rPr>
                <w:rFonts w:ascii="Arial" w:hAnsi="Arial" w:cs="Arial"/>
                <w:sz w:val="18"/>
                <w:szCs w:val="18"/>
              </w:rPr>
              <w:t>Please fil</w:t>
            </w:r>
            <w:r w:rsidR="00115FC5" w:rsidRPr="004E2B9E">
              <w:rPr>
                <w:rFonts w:ascii="Arial" w:hAnsi="Arial" w:cs="Arial"/>
                <w:sz w:val="18"/>
                <w:szCs w:val="18"/>
              </w:rPr>
              <w:t xml:space="preserve">l in the name of the </w:t>
            </w:r>
            <w:r w:rsidRPr="004E2B9E">
              <w:rPr>
                <w:rFonts w:ascii="Arial" w:hAnsi="Arial" w:cs="Arial"/>
                <w:sz w:val="18"/>
                <w:szCs w:val="18"/>
              </w:rPr>
              <w:t>event you are preparing this manuscript for.</w:t>
            </w:r>
          </w:p>
        </w:tc>
        <w:tc>
          <w:tcPr>
            <w:tcW w:w="7308" w:type="dxa"/>
            <w:vAlign w:val="center"/>
          </w:tcPr>
          <w:p w14:paraId="34A43937" w14:textId="021174A7" w:rsidR="00315A22" w:rsidRPr="004E2B9E" w:rsidRDefault="00757507" w:rsidP="00710E4A">
            <w:pPr>
              <w:rPr>
                <w:rFonts w:ascii="Arial" w:hAnsi="Arial" w:cs="Arial"/>
                <w:sz w:val="18"/>
                <w:szCs w:val="18"/>
              </w:rPr>
            </w:pPr>
            <w:r w:rsidRPr="004E2B9E">
              <w:rPr>
                <w:rFonts w:ascii="Arial" w:hAnsi="Arial" w:cs="Arial"/>
                <w:sz w:val="18"/>
                <w:szCs w:val="18"/>
              </w:rPr>
              <w:t>SPE Western Regional Meeting</w:t>
            </w:r>
          </w:p>
        </w:tc>
      </w:tr>
      <w:tr w:rsidR="00315A22" w:rsidRPr="004E2B9E" w14:paraId="4BF0F0F0" w14:textId="77777777" w:rsidTr="00796D78">
        <w:trPr>
          <w:trHeight w:val="548"/>
        </w:trPr>
        <w:tc>
          <w:tcPr>
            <w:tcW w:w="2880" w:type="dxa"/>
            <w:vAlign w:val="center"/>
          </w:tcPr>
          <w:p w14:paraId="2BC9F709" w14:textId="77777777" w:rsidR="00315A22" w:rsidRPr="004E2B9E" w:rsidRDefault="002D6395" w:rsidP="00710E4A">
            <w:pPr>
              <w:rPr>
                <w:rFonts w:ascii="Arial" w:hAnsi="Arial" w:cs="Arial"/>
                <w:sz w:val="18"/>
                <w:szCs w:val="18"/>
              </w:rPr>
            </w:pPr>
            <w:r w:rsidRPr="004E2B9E">
              <w:rPr>
                <w:rFonts w:ascii="Arial" w:hAnsi="Arial" w:cs="Arial"/>
                <w:sz w:val="18"/>
                <w:szCs w:val="18"/>
              </w:rPr>
              <w:t>Please fill in</w:t>
            </w:r>
            <w:r w:rsidR="00315A22" w:rsidRPr="004E2B9E">
              <w:rPr>
                <w:rFonts w:ascii="Arial" w:hAnsi="Arial" w:cs="Arial"/>
                <w:sz w:val="18"/>
                <w:szCs w:val="18"/>
              </w:rPr>
              <w:t xml:space="preserve"> your </w:t>
            </w:r>
            <w:r w:rsidR="000D343E" w:rsidRPr="004E2B9E">
              <w:rPr>
                <w:rFonts w:ascii="Arial" w:hAnsi="Arial" w:cs="Arial"/>
                <w:sz w:val="18"/>
                <w:szCs w:val="18"/>
              </w:rPr>
              <w:t>6-digit</w:t>
            </w:r>
            <w:r w:rsidR="00315A22" w:rsidRPr="004E2B9E">
              <w:rPr>
                <w:rFonts w:ascii="Arial" w:hAnsi="Arial" w:cs="Arial"/>
                <w:sz w:val="18"/>
                <w:szCs w:val="18"/>
              </w:rPr>
              <w:t xml:space="preserve"> </w:t>
            </w:r>
            <w:r w:rsidR="00CD4459" w:rsidRPr="004E2B9E">
              <w:rPr>
                <w:rFonts w:ascii="Arial" w:hAnsi="Arial" w:cs="Arial"/>
                <w:sz w:val="18"/>
                <w:szCs w:val="18"/>
              </w:rPr>
              <w:t>SPE manuscript</w:t>
            </w:r>
            <w:r w:rsidRPr="004E2B9E">
              <w:rPr>
                <w:rFonts w:ascii="Arial" w:hAnsi="Arial" w:cs="Arial"/>
                <w:sz w:val="18"/>
                <w:szCs w:val="18"/>
              </w:rPr>
              <w:t xml:space="preserve"> number.</w:t>
            </w:r>
          </w:p>
        </w:tc>
        <w:tc>
          <w:tcPr>
            <w:tcW w:w="7308" w:type="dxa"/>
            <w:vAlign w:val="center"/>
          </w:tcPr>
          <w:p w14:paraId="7E16CE30" w14:textId="1A969133" w:rsidR="00315A22" w:rsidRPr="004E2B9E" w:rsidRDefault="00315A22" w:rsidP="00710E4A">
            <w:pPr>
              <w:rPr>
                <w:rFonts w:ascii="Arial" w:hAnsi="Arial" w:cs="Arial"/>
                <w:sz w:val="18"/>
                <w:szCs w:val="18"/>
              </w:rPr>
            </w:pPr>
            <w:r w:rsidRPr="004E2B9E">
              <w:rPr>
                <w:rFonts w:ascii="Arial" w:hAnsi="Arial" w:cs="Arial"/>
                <w:sz w:val="18"/>
                <w:szCs w:val="18"/>
              </w:rPr>
              <w:t>SPE-</w:t>
            </w:r>
            <w:r w:rsidR="00757507" w:rsidRPr="004E2B9E">
              <w:rPr>
                <w:rFonts w:ascii="Arial" w:hAnsi="Arial" w:cs="Arial"/>
                <w:sz w:val="18"/>
                <w:szCs w:val="18"/>
              </w:rPr>
              <w:t>212975</w:t>
            </w:r>
            <w:r w:rsidRPr="004E2B9E">
              <w:rPr>
                <w:rFonts w:ascii="Arial" w:hAnsi="Arial" w:cs="Arial"/>
                <w:sz w:val="18"/>
                <w:szCs w:val="18"/>
              </w:rPr>
              <w:t>-MS</w:t>
            </w:r>
          </w:p>
        </w:tc>
      </w:tr>
      <w:tr w:rsidR="00710E4A" w:rsidRPr="004E2B9E" w14:paraId="34B39484" w14:textId="77777777" w:rsidTr="00796D78">
        <w:trPr>
          <w:trHeight w:val="530"/>
        </w:trPr>
        <w:tc>
          <w:tcPr>
            <w:tcW w:w="2880" w:type="dxa"/>
            <w:vAlign w:val="center"/>
          </w:tcPr>
          <w:p w14:paraId="7557F76F" w14:textId="77777777" w:rsidR="00710E4A" w:rsidRPr="004E2B9E" w:rsidRDefault="00710E4A" w:rsidP="00710E4A">
            <w:pPr>
              <w:rPr>
                <w:rFonts w:ascii="Arial" w:hAnsi="Arial" w:cs="Arial"/>
                <w:sz w:val="18"/>
                <w:szCs w:val="18"/>
              </w:rPr>
            </w:pPr>
            <w:r w:rsidRPr="004E2B9E">
              <w:rPr>
                <w:rFonts w:ascii="Arial" w:hAnsi="Arial" w:cs="Arial"/>
                <w:sz w:val="18"/>
                <w:szCs w:val="18"/>
              </w:rPr>
              <w:t>Please fill in your manuscript title.</w:t>
            </w:r>
          </w:p>
        </w:tc>
        <w:tc>
          <w:tcPr>
            <w:tcW w:w="7308" w:type="dxa"/>
            <w:vAlign w:val="center"/>
          </w:tcPr>
          <w:p w14:paraId="4ABC4BC5" w14:textId="0689DC03" w:rsidR="00710E4A" w:rsidRPr="004E2B9E" w:rsidRDefault="00757507" w:rsidP="0036723E">
            <w:pPr>
              <w:rPr>
                <w:rFonts w:ascii="Arial" w:hAnsi="Arial" w:cs="Arial"/>
                <w:sz w:val="18"/>
                <w:szCs w:val="18"/>
              </w:rPr>
            </w:pPr>
            <w:r w:rsidRPr="004E2B9E">
              <w:rPr>
                <w:rFonts w:ascii="Arial" w:hAnsi="Arial" w:cs="Arial"/>
                <w:sz w:val="18"/>
                <w:szCs w:val="18"/>
              </w:rPr>
              <w:t xml:space="preserve">Spatial Data Assimilation </w:t>
            </w:r>
            <w:del w:id="0" w:author="Morales, Misael Miguel-Gomez" w:date="2023-07-10T10:26:00Z">
              <w:r w:rsidRPr="004E2B9E" w:rsidDel="0036723E">
                <w:rPr>
                  <w:rFonts w:ascii="Arial" w:hAnsi="Arial" w:cs="Arial"/>
                  <w:sz w:val="18"/>
                  <w:szCs w:val="18"/>
                </w:rPr>
                <w:delText xml:space="preserve">and Risk Forecasting </w:delText>
              </w:r>
            </w:del>
            <w:r w:rsidRPr="004E2B9E">
              <w:rPr>
                <w:rFonts w:ascii="Arial" w:hAnsi="Arial" w:cs="Arial"/>
                <w:sz w:val="18"/>
                <w:szCs w:val="18"/>
              </w:rPr>
              <w:t xml:space="preserve">in Geologic </w:t>
            </w:r>
            <w:r w:rsidR="00EA4AF8" w:rsidRPr="004E2B9E">
              <w:rPr>
                <w:rFonts w:ascii="Arial" w:hAnsi="Arial" w:cs="Arial"/>
                <w:sz w:val="18"/>
                <w:szCs w:val="18"/>
              </w:rPr>
              <w:t>CO</w:t>
            </w:r>
            <w:r w:rsidR="00EA4AF8" w:rsidRPr="004E2B9E">
              <w:rPr>
                <w:rFonts w:ascii="Arial" w:hAnsi="Arial" w:cs="Arial"/>
                <w:sz w:val="18"/>
                <w:szCs w:val="18"/>
                <w:vertAlign w:val="subscript"/>
              </w:rPr>
              <w:t>2</w:t>
            </w:r>
            <w:r w:rsidRPr="004E2B9E">
              <w:rPr>
                <w:rFonts w:ascii="Arial" w:hAnsi="Arial" w:cs="Arial"/>
                <w:sz w:val="18"/>
                <w:szCs w:val="18"/>
              </w:rPr>
              <w:t xml:space="preserve"> Sequestration</w:t>
            </w:r>
          </w:p>
        </w:tc>
      </w:tr>
      <w:tr w:rsidR="00796D78" w:rsidRPr="004E2B9E" w14:paraId="0972AA02" w14:textId="77777777" w:rsidTr="00796D78">
        <w:trPr>
          <w:trHeight w:val="2591"/>
        </w:trPr>
        <w:tc>
          <w:tcPr>
            <w:tcW w:w="10188" w:type="dxa"/>
            <w:gridSpan w:val="2"/>
            <w:vAlign w:val="center"/>
          </w:tcPr>
          <w:p w14:paraId="68555E86" w14:textId="77777777" w:rsidR="00796D78" w:rsidRPr="004E2B9E" w:rsidRDefault="00796D78" w:rsidP="00710E4A">
            <w:pPr>
              <w:rPr>
                <w:rFonts w:ascii="Arial" w:hAnsi="Arial" w:cs="Arial"/>
                <w:sz w:val="18"/>
                <w:szCs w:val="18"/>
              </w:rPr>
            </w:pPr>
            <w:r w:rsidRPr="004E2B9E">
              <w:rPr>
                <w:rFonts w:ascii="Arial" w:hAnsi="Arial" w:cs="Arial"/>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4E2B9E" w14:paraId="7769CBE2" w14:textId="77777777" w:rsidTr="00D163DF">
              <w:trPr>
                <w:trHeight w:val="233"/>
              </w:trPr>
              <w:tc>
                <w:tcPr>
                  <w:tcW w:w="1946" w:type="dxa"/>
                </w:tcPr>
                <w:p w14:paraId="2E181AF7"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Given Name</w:t>
                  </w:r>
                </w:p>
              </w:tc>
              <w:tc>
                <w:tcPr>
                  <w:tcW w:w="1540" w:type="dxa"/>
                </w:tcPr>
                <w:p w14:paraId="6DCF38DD"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Middle Name</w:t>
                  </w:r>
                </w:p>
              </w:tc>
              <w:tc>
                <w:tcPr>
                  <w:tcW w:w="2296" w:type="dxa"/>
                </w:tcPr>
                <w:p w14:paraId="41C56CE6"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Surname</w:t>
                  </w:r>
                </w:p>
              </w:tc>
              <w:tc>
                <w:tcPr>
                  <w:tcW w:w="4203" w:type="dxa"/>
                </w:tcPr>
                <w:p w14:paraId="4DEF7BB6"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Company</w:t>
                  </w:r>
                </w:p>
              </w:tc>
            </w:tr>
            <w:tr w:rsidR="00D163DF" w:rsidRPr="004E2B9E" w14:paraId="68BE12DC" w14:textId="77777777" w:rsidTr="00D163DF">
              <w:trPr>
                <w:trHeight w:val="260"/>
              </w:trPr>
              <w:tc>
                <w:tcPr>
                  <w:tcW w:w="1946" w:type="dxa"/>
                </w:tcPr>
                <w:p w14:paraId="30BF83FB" w14:textId="19823FDF" w:rsidR="00D163DF" w:rsidRPr="004E2B9E" w:rsidRDefault="00757507" w:rsidP="00AA074A">
                  <w:pPr>
                    <w:rPr>
                      <w:rFonts w:ascii="Arial" w:hAnsi="Arial" w:cs="Arial"/>
                      <w:sz w:val="20"/>
                    </w:rPr>
                  </w:pPr>
                  <w:r w:rsidRPr="004E2B9E">
                    <w:rPr>
                      <w:rFonts w:ascii="Arial" w:hAnsi="Arial" w:cs="Arial"/>
                      <w:sz w:val="20"/>
                    </w:rPr>
                    <w:t>Bailian</w:t>
                  </w:r>
                </w:p>
              </w:tc>
              <w:tc>
                <w:tcPr>
                  <w:tcW w:w="1540" w:type="dxa"/>
                </w:tcPr>
                <w:p w14:paraId="3E36F6CC" w14:textId="77777777" w:rsidR="00D163DF" w:rsidRPr="004E2B9E" w:rsidRDefault="00D163DF" w:rsidP="00AA074A">
                  <w:pPr>
                    <w:rPr>
                      <w:rFonts w:ascii="Arial" w:hAnsi="Arial" w:cs="Arial"/>
                      <w:sz w:val="20"/>
                    </w:rPr>
                  </w:pPr>
                </w:p>
              </w:tc>
              <w:tc>
                <w:tcPr>
                  <w:tcW w:w="2296" w:type="dxa"/>
                </w:tcPr>
                <w:p w14:paraId="5DA6B5F1" w14:textId="4F6E8834" w:rsidR="00D163DF" w:rsidRPr="004E2B9E" w:rsidRDefault="00757507" w:rsidP="00AA074A">
                  <w:pPr>
                    <w:rPr>
                      <w:rFonts w:ascii="Arial" w:hAnsi="Arial" w:cs="Arial"/>
                      <w:sz w:val="20"/>
                    </w:rPr>
                  </w:pPr>
                  <w:r w:rsidRPr="004E2B9E">
                    <w:rPr>
                      <w:rFonts w:ascii="Arial" w:hAnsi="Arial" w:cs="Arial"/>
                      <w:sz w:val="20"/>
                    </w:rPr>
                    <w:t>Chen</w:t>
                  </w:r>
                </w:p>
              </w:tc>
              <w:tc>
                <w:tcPr>
                  <w:tcW w:w="4203" w:type="dxa"/>
                </w:tcPr>
                <w:p w14:paraId="5F9EC37A" w14:textId="67787D05"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1C1760E0" w14:textId="77777777" w:rsidTr="00D163DF">
              <w:trPr>
                <w:trHeight w:val="260"/>
              </w:trPr>
              <w:tc>
                <w:tcPr>
                  <w:tcW w:w="1946" w:type="dxa"/>
                </w:tcPr>
                <w:p w14:paraId="5EE65F35" w14:textId="636594DF" w:rsidR="00D163DF" w:rsidRPr="004E2B9E" w:rsidRDefault="00551E92" w:rsidP="00AA074A">
                  <w:pPr>
                    <w:rPr>
                      <w:rFonts w:ascii="Arial" w:hAnsi="Arial" w:cs="Arial"/>
                      <w:sz w:val="20"/>
                    </w:rPr>
                  </w:pPr>
                  <w:ins w:id="1" w:author="Morales, Misael Miguel-Gomez" w:date="2023-07-10T10:13:00Z">
                    <w:r>
                      <w:rPr>
                        <w:rFonts w:ascii="Arial" w:hAnsi="Arial" w:cs="Arial"/>
                        <w:sz w:val="20"/>
                      </w:rPr>
                      <w:t>Misael</w:t>
                    </w:r>
                  </w:ins>
                  <w:del w:id="2" w:author="Morales, Misael Miguel-Gomez" w:date="2023-07-10T10:12:00Z">
                    <w:r w:rsidR="00757507" w:rsidRPr="004E2B9E" w:rsidDel="00551E92">
                      <w:rPr>
                        <w:rFonts w:ascii="Arial" w:hAnsi="Arial" w:cs="Arial"/>
                        <w:sz w:val="20"/>
                      </w:rPr>
                      <w:delText>Qinjun</w:delText>
                    </w:r>
                  </w:del>
                </w:p>
              </w:tc>
              <w:tc>
                <w:tcPr>
                  <w:tcW w:w="1540" w:type="dxa"/>
                </w:tcPr>
                <w:p w14:paraId="46DF5390" w14:textId="04AA9F88" w:rsidR="00D163DF" w:rsidRPr="004E2B9E" w:rsidRDefault="00551E92" w:rsidP="00AA074A">
                  <w:pPr>
                    <w:rPr>
                      <w:rFonts w:ascii="Arial" w:hAnsi="Arial" w:cs="Arial"/>
                      <w:sz w:val="20"/>
                    </w:rPr>
                  </w:pPr>
                  <w:ins w:id="3" w:author="Morales, Misael Miguel-Gomez" w:date="2023-07-10T10:13:00Z">
                    <w:r>
                      <w:rPr>
                        <w:rFonts w:ascii="Arial" w:hAnsi="Arial" w:cs="Arial"/>
                        <w:sz w:val="20"/>
                      </w:rPr>
                      <w:t>M</w:t>
                    </w:r>
                  </w:ins>
                </w:p>
              </w:tc>
              <w:tc>
                <w:tcPr>
                  <w:tcW w:w="2296" w:type="dxa"/>
                </w:tcPr>
                <w:p w14:paraId="009596F4" w14:textId="6818AB66" w:rsidR="00D163DF" w:rsidRPr="004E2B9E" w:rsidRDefault="00757507" w:rsidP="00AA074A">
                  <w:pPr>
                    <w:rPr>
                      <w:rFonts w:ascii="Arial" w:hAnsi="Arial" w:cs="Arial"/>
                      <w:sz w:val="20"/>
                    </w:rPr>
                  </w:pPr>
                  <w:del w:id="4" w:author="Morales, Misael Miguel-Gomez" w:date="2023-07-10T10:12:00Z">
                    <w:r w:rsidRPr="004E2B9E" w:rsidDel="00551E92">
                      <w:rPr>
                        <w:rFonts w:ascii="Arial" w:hAnsi="Arial" w:cs="Arial"/>
                        <w:sz w:val="20"/>
                      </w:rPr>
                      <w:delText>Kang</w:delText>
                    </w:r>
                  </w:del>
                  <w:ins w:id="5" w:author="Morales, Misael Miguel-Gomez" w:date="2023-07-10T10:13:00Z">
                    <w:r w:rsidR="00551E92">
                      <w:rPr>
                        <w:rFonts w:ascii="Arial" w:hAnsi="Arial" w:cs="Arial"/>
                        <w:sz w:val="20"/>
                      </w:rPr>
                      <w:t>Morales</w:t>
                    </w:r>
                  </w:ins>
                </w:p>
              </w:tc>
              <w:tc>
                <w:tcPr>
                  <w:tcW w:w="4203" w:type="dxa"/>
                </w:tcPr>
                <w:p w14:paraId="05CCC7BD" w14:textId="15E5E606" w:rsidR="00D163DF" w:rsidRPr="004E2B9E" w:rsidRDefault="00757507" w:rsidP="00AA074A">
                  <w:pPr>
                    <w:rPr>
                      <w:rFonts w:ascii="Arial" w:hAnsi="Arial" w:cs="Arial"/>
                      <w:sz w:val="20"/>
                    </w:rPr>
                  </w:pPr>
                  <w:del w:id="6" w:author="Morales, Misael Miguel-Gomez" w:date="2023-07-10T10:12:00Z">
                    <w:r w:rsidRPr="004E2B9E" w:rsidDel="00551E92">
                      <w:rPr>
                        <w:rFonts w:ascii="Arial" w:hAnsi="Arial" w:cs="Arial"/>
                        <w:sz w:val="20"/>
                      </w:rPr>
                      <w:delText>Los Alamos National Laboratory</w:delText>
                    </w:r>
                  </w:del>
                  <w:ins w:id="7" w:author="Morales, Misael Miguel-Gomez" w:date="2023-07-10T10:13:00Z">
                    <w:r w:rsidR="00551E92">
                      <w:rPr>
                        <w:rFonts w:ascii="Arial" w:hAnsi="Arial" w:cs="Arial"/>
                        <w:sz w:val="20"/>
                      </w:rPr>
                      <w:t>Los Alamos National Laboratory</w:t>
                    </w:r>
                  </w:ins>
                </w:p>
              </w:tc>
            </w:tr>
            <w:tr w:rsidR="00D163DF" w:rsidRPr="004E2B9E" w14:paraId="32C0A46C" w14:textId="77777777" w:rsidTr="00D163DF">
              <w:trPr>
                <w:trHeight w:val="251"/>
              </w:trPr>
              <w:tc>
                <w:tcPr>
                  <w:tcW w:w="1946" w:type="dxa"/>
                </w:tcPr>
                <w:p w14:paraId="47EC2DBA" w14:textId="4225961C" w:rsidR="00D163DF" w:rsidRPr="004E2B9E" w:rsidRDefault="00551E92" w:rsidP="00AA074A">
                  <w:pPr>
                    <w:rPr>
                      <w:rFonts w:ascii="Arial" w:hAnsi="Arial" w:cs="Arial"/>
                      <w:sz w:val="20"/>
                    </w:rPr>
                  </w:pPr>
                  <w:proofErr w:type="spellStart"/>
                  <w:ins w:id="8" w:author="Morales, Misael Miguel-Gomez" w:date="2023-07-10T10:13:00Z">
                    <w:r>
                      <w:rPr>
                        <w:rFonts w:ascii="Arial" w:hAnsi="Arial" w:cs="Arial"/>
                        <w:sz w:val="20"/>
                      </w:rPr>
                      <w:t>Zhiwei</w:t>
                    </w:r>
                  </w:ins>
                  <w:proofErr w:type="spellEnd"/>
                  <w:del w:id="9" w:author="Morales, Misael Miguel-Gomez" w:date="2023-07-10T10:12:00Z">
                    <w:r w:rsidR="00757507" w:rsidRPr="004E2B9E" w:rsidDel="00551E92">
                      <w:rPr>
                        <w:rFonts w:ascii="Arial" w:hAnsi="Arial" w:cs="Arial"/>
                        <w:sz w:val="20"/>
                      </w:rPr>
                      <w:delText>Rajesh</w:delText>
                    </w:r>
                  </w:del>
                </w:p>
              </w:tc>
              <w:tc>
                <w:tcPr>
                  <w:tcW w:w="1540" w:type="dxa"/>
                </w:tcPr>
                <w:p w14:paraId="4AA30389" w14:textId="0AC31ADA" w:rsidR="00D163DF" w:rsidRPr="004E2B9E" w:rsidRDefault="00757507" w:rsidP="00AA074A">
                  <w:pPr>
                    <w:rPr>
                      <w:rFonts w:ascii="Arial" w:hAnsi="Arial" w:cs="Arial"/>
                      <w:sz w:val="20"/>
                    </w:rPr>
                  </w:pPr>
                  <w:del w:id="10" w:author="Morales, Misael Miguel-Gomez" w:date="2023-07-10T10:12:00Z">
                    <w:r w:rsidRPr="004E2B9E" w:rsidDel="00551E92">
                      <w:rPr>
                        <w:rFonts w:ascii="Arial" w:hAnsi="Arial" w:cs="Arial"/>
                        <w:sz w:val="20"/>
                      </w:rPr>
                      <w:delText>J.</w:delText>
                    </w:r>
                  </w:del>
                </w:p>
              </w:tc>
              <w:tc>
                <w:tcPr>
                  <w:tcW w:w="2296" w:type="dxa"/>
                </w:tcPr>
                <w:p w14:paraId="6ACB8186" w14:textId="74C0C739" w:rsidR="00D163DF" w:rsidRPr="004E2B9E" w:rsidRDefault="00757507" w:rsidP="00AA074A">
                  <w:pPr>
                    <w:rPr>
                      <w:rFonts w:ascii="Arial" w:hAnsi="Arial" w:cs="Arial"/>
                      <w:sz w:val="20"/>
                    </w:rPr>
                  </w:pPr>
                  <w:del w:id="11" w:author="Morales, Misael Miguel-Gomez" w:date="2023-07-10T10:12:00Z">
                    <w:r w:rsidRPr="004E2B9E" w:rsidDel="00551E92">
                      <w:rPr>
                        <w:rFonts w:ascii="Arial" w:hAnsi="Arial" w:cs="Arial"/>
                        <w:sz w:val="20"/>
                      </w:rPr>
                      <w:delText>Pawar</w:delText>
                    </w:r>
                  </w:del>
                  <w:ins w:id="12" w:author="Morales, Misael Miguel-Gomez" w:date="2023-07-10T10:13:00Z">
                    <w:r w:rsidR="00551E92">
                      <w:rPr>
                        <w:rFonts w:ascii="Arial" w:hAnsi="Arial" w:cs="Arial"/>
                        <w:sz w:val="20"/>
                      </w:rPr>
                      <w:t>Ma</w:t>
                    </w:r>
                  </w:ins>
                </w:p>
              </w:tc>
              <w:tc>
                <w:tcPr>
                  <w:tcW w:w="4203" w:type="dxa"/>
                </w:tcPr>
                <w:p w14:paraId="1C34DAF5" w14:textId="4EAB4046" w:rsidR="00D163DF" w:rsidRPr="004E2B9E" w:rsidRDefault="00757507" w:rsidP="00AA074A">
                  <w:pPr>
                    <w:rPr>
                      <w:rFonts w:ascii="Arial" w:hAnsi="Arial" w:cs="Arial"/>
                      <w:sz w:val="20"/>
                    </w:rPr>
                  </w:pPr>
                  <w:del w:id="13" w:author="Morales, Misael Miguel-Gomez" w:date="2023-07-10T10:12:00Z">
                    <w:r w:rsidRPr="004E2B9E" w:rsidDel="00551E92">
                      <w:rPr>
                        <w:rFonts w:ascii="Arial" w:hAnsi="Arial" w:cs="Arial"/>
                        <w:sz w:val="20"/>
                      </w:rPr>
                      <w:delText>Los Alamos National Laboratory</w:delText>
                    </w:r>
                  </w:del>
                  <w:ins w:id="14" w:author="Morales, Misael Miguel-Gomez" w:date="2023-07-10T10:13:00Z">
                    <w:r w:rsidR="00551E92">
                      <w:rPr>
                        <w:rFonts w:ascii="Arial" w:hAnsi="Arial" w:cs="Arial"/>
                        <w:sz w:val="20"/>
                      </w:rPr>
                      <w:t>Los Alamos National Laboratory</w:t>
                    </w:r>
                  </w:ins>
                </w:p>
              </w:tc>
            </w:tr>
            <w:tr w:rsidR="00551E92" w:rsidRPr="004E2B9E" w14:paraId="5D88DAF5" w14:textId="77777777" w:rsidTr="00D163DF">
              <w:trPr>
                <w:trHeight w:val="260"/>
              </w:trPr>
              <w:tc>
                <w:tcPr>
                  <w:tcW w:w="1946" w:type="dxa"/>
                </w:tcPr>
                <w:p w14:paraId="23709EA6" w14:textId="69379437" w:rsidR="00551E92" w:rsidRPr="004E2B9E" w:rsidRDefault="00551E92" w:rsidP="00551E92">
                  <w:pPr>
                    <w:rPr>
                      <w:rFonts w:ascii="Arial" w:hAnsi="Arial" w:cs="Arial"/>
                      <w:sz w:val="20"/>
                    </w:rPr>
                  </w:pPr>
                  <w:proofErr w:type="spellStart"/>
                  <w:ins w:id="15" w:author="Morales, Misael Miguel-Gomez" w:date="2023-07-10T10:12:00Z">
                    <w:r w:rsidRPr="004E2B9E">
                      <w:rPr>
                        <w:rFonts w:ascii="Arial" w:hAnsi="Arial" w:cs="Arial"/>
                        <w:sz w:val="20"/>
                      </w:rPr>
                      <w:t>Qinjun</w:t>
                    </w:r>
                  </w:ins>
                  <w:proofErr w:type="spellEnd"/>
                </w:p>
              </w:tc>
              <w:tc>
                <w:tcPr>
                  <w:tcW w:w="1540" w:type="dxa"/>
                </w:tcPr>
                <w:p w14:paraId="328310DC" w14:textId="77777777" w:rsidR="00551E92" w:rsidRPr="004E2B9E" w:rsidRDefault="00551E92" w:rsidP="00551E92">
                  <w:pPr>
                    <w:rPr>
                      <w:rFonts w:ascii="Arial" w:hAnsi="Arial" w:cs="Arial"/>
                      <w:sz w:val="20"/>
                    </w:rPr>
                  </w:pPr>
                </w:p>
              </w:tc>
              <w:tc>
                <w:tcPr>
                  <w:tcW w:w="2296" w:type="dxa"/>
                </w:tcPr>
                <w:p w14:paraId="692A977E" w14:textId="143DE5DD" w:rsidR="00551E92" w:rsidRPr="004E2B9E" w:rsidRDefault="00551E92" w:rsidP="00551E92">
                  <w:pPr>
                    <w:rPr>
                      <w:rFonts w:ascii="Arial" w:hAnsi="Arial" w:cs="Arial"/>
                      <w:sz w:val="20"/>
                    </w:rPr>
                  </w:pPr>
                  <w:ins w:id="16" w:author="Morales, Misael Miguel-Gomez" w:date="2023-07-10T10:12:00Z">
                    <w:r w:rsidRPr="004E2B9E">
                      <w:rPr>
                        <w:rFonts w:ascii="Arial" w:hAnsi="Arial" w:cs="Arial"/>
                        <w:sz w:val="20"/>
                      </w:rPr>
                      <w:t>Kang</w:t>
                    </w:r>
                  </w:ins>
                </w:p>
              </w:tc>
              <w:tc>
                <w:tcPr>
                  <w:tcW w:w="4203" w:type="dxa"/>
                </w:tcPr>
                <w:p w14:paraId="2202B93B" w14:textId="25A81319" w:rsidR="00551E92" w:rsidRPr="004E2B9E" w:rsidRDefault="00551E92" w:rsidP="00551E92">
                  <w:pPr>
                    <w:rPr>
                      <w:rFonts w:ascii="Arial" w:hAnsi="Arial" w:cs="Arial"/>
                      <w:sz w:val="20"/>
                    </w:rPr>
                  </w:pPr>
                  <w:ins w:id="17" w:author="Morales, Misael Miguel-Gomez" w:date="2023-07-10T10:12:00Z">
                    <w:r w:rsidRPr="004E2B9E">
                      <w:rPr>
                        <w:rFonts w:ascii="Arial" w:hAnsi="Arial" w:cs="Arial"/>
                        <w:sz w:val="20"/>
                      </w:rPr>
                      <w:t>Los Alamos National Laboratory</w:t>
                    </w:r>
                  </w:ins>
                </w:p>
              </w:tc>
            </w:tr>
            <w:tr w:rsidR="00551E92" w:rsidRPr="004E2B9E" w14:paraId="1379F4CF" w14:textId="77777777" w:rsidTr="00D163DF">
              <w:trPr>
                <w:trHeight w:val="260"/>
              </w:trPr>
              <w:tc>
                <w:tcPr>
                  <w:tcW w:w="1946" w:type="dxa"/>
                </w:tcPr>
                <w:p w14:paraId="6644D0A1" w14:textId="3BF16852" w:rsidR="00551E92" w:rsidRPr="004E2B9E" w:rsidRDefault="00551E92" w:rsidP="00551E92">
                  <w:pPr>
                    <w:rPr>
                      <w:rFonts w:ascii="Arial" w:hAnsi="Arial" w:cs="Arial"/>
                      <w:sz w:val="20"/>
                    </w:rPr>
                  </w:pPr>
                  <w:ins w:id="18" w:author="Morales, Misael Miguel-Gomez" w:date="2023-07-10T10:12:00Z">
                    <w:r w:rsidRPr="004E2B9E">
                      <w:rPr>
                        <w:rFonts w:ascii="Arial" w:hAnsi="Arial" w:cs="Arial"/>
                        <w:sz w:val="20"/>
                      </w:rPr>
                      <w:t>Rajesh</w:t>
                    </w:r>
                  </w:ins>
                </w:p>
              </w:tc>
              <w:tc>
                <w:tcPr>
                  <w:tcW w:w="1540" w:type="dxa"/>
                </w:tcPr>
                <w:p w14:paraId="79049257" w14:textId="373BDB25" w:rsidR="00551E92" w:rsidRPr="004E2B9E" w:rsidRDefault="00551E92" w:rsidP="00551E92">
                  <w:pPr>
                    <w:rPr>
                      <w:rFonts w:ascii="Arial" w:hAnsi="Arial" w:cs="Arial"/>
                      <w:sz w:val="20"/>
                    </w:rPr>
                  </w:pPr>
                  <w:ins w:id="19" w:author="Morales, Misael Miguel-Gomez" w:date="2023-07-10T10:12:00Z">
                    <w:r w:rsidRPr="004E2B9E">
                      <w:rPr>
                        <w:rFonts w:ascii="Arial" w:hAnsi="Arial" w:cs="Arial"/>
                        <w:sz w:val="20"/>
                      </w:rPr>
                      <w:t>J.</w:t>
                    </w:r>
                  </w:ins>
                </w:p>
              </w:tc>
              <w:tc>
                <w:tcPr>
                  <w:tcW w:w="2296" w:type="dxa"/>
                </w:tcPr>
                <w:p w14:paraId="3F6F1C5A" w14:textId="0E52ED9D" w:rsidR="00551E92" w:rsidRPr="004E2B9E" w:rsidRDefault="00551E92" w:rsidP="00551E92">
                  <w:pPr>
                    <w:rPr>
                      <w:rFonts w:ascii="Arial" w:hAnsi="Arial" w:cs="Arial"/>
                      <w:sz w:val="20"/>
                    </w:rPr>
                  </w:pPr>
                  <w:proofErr w:type="spellStart"/>
                  <w:ins w:id="20" w:author="Morales, Misael Miguel-Gomez" w:date="2023-07-10T10:12:00Z">
                    <w:r w:rsidRPr="004E2B9E">
                      <w:rPr>
                        <w:rFonts w:ascii="Arial" w:hAnsi="Arial" w:cs="Arial"/>
                        <w:sz w:val="20"/>
                      </w:rPr>
                      <w:t>Pawar</w:t>
                    </w:r>
                  </w:ins>
                  <w:proofErr w:type="spellEnd"/>
                </w:p>
              </w:tc>
              <w:tc>
                <w:tcPr>
                  <w:tcW w:w="4203" w:type="dxa"/>
                </w:tcPr>
                <w:p w14:paraId="249F6F34" w14:textId="1E726B57" w:rsidR="00551E92" w:rsidRPr="004E2B9E" w:rsidRDefault="00551E92" w:rsidP="00551E92">
                  <w:pPr>
                    <w:rPr>
                      <w:rFonts w:ascii="Arial" w:hAnsi="Arial" w:cs="Arial"/>
                      <w:sz w:val="20"/>
                    </w:rPr>
                  </w:pPr>
                  <w:ins w:id="21" w:author="Morales, Misael Miguel-Gomez" w:date="2023-07-10T10:12:00Z">
                    <w:r w:rsidRPr="004E2B9E">
                      <w:rPr>
                        <w:rFonts w:ascii="Arial" w:hAnsi="Arial" w:cs="Arial"/>
                        <w:sz w:val="20"/>
                      </w:rPr>
                      <w:t>Los Alamos National Laboratory</w:t>
                    </w:r>
                  </w:ins>
                </w:p>
              </w:tc>
            </w:tr>
            <w:tr w:rsidR="00551E92" w:rsidRPr="004E2B9E" w14:paraId="4BB96FC6" w14:textId="77777777" w:rsidTr="00D163DF">
              <w:trPr>
                <w:trHeight w:val="260"/>
              </w:trPr>
              <w:tc>
                <w:tcPr>
                  <w:tcW w:w="1946" w:type="dxa"/>
                </w:tcPr>
                <w:p w14:paraId="48B177A6" w14:textId="77777777" w:rsidR="00551E92" w:rsidRPr="004E2B9E" w:rsidRDefault="00551E92" w:rsidP="00551E92">
                  <w:pPr>
                    <w:rPr>
                      <w:rFonts w:ascii="Arial" w:hAnsi="Arial" w:cs="Arial"/>
                      <w:sz w:val="20"/>
                    </w:rPr>
                  </w:pPr>
                </w:p>
              </w:tc>
              <w:tc>
                <w:tcPr>
                  <w:tcW w:w="1540" w:type="dxa"/>
                </w:tcPr>
                <w:p w14:paraId="5B47FBF6" w14:textId="77777777" w:rsidR="00551E92" w:rsidRPr="004E2B9E" w:rsidRDefault="00551E92" w:rsidP="00551E92">
                  <w:pPr>
                    <w:rPr>
                      <w:rFonts w:ascii="Arial" w:hAnsi="Arial" w:cs="Arial"/>
                      <w:sz w:val="20"/>
                    </w:rPr>
                  </w:pPr>
                </w:p>
              </w:tc>
              <w:tc>
                <w:tcPr>
                  <w:tcW w:w="2296" w:type="dxa"/>
                </w:tcPr>
                <w:p w14:paraId="7399F257" w14:textId="77777777" w:rsidR="00551E92" w:rsidRPr="004E2B9E" w:rsidRDefault="00551E92" w:rsidP="00551E92">
                  <w:pPr>
                    <w:rPr>
                      <w:rFonts w:ascii="Arial" w:hAnsi="Arial" w:cs="Arial"/>
                      <w:sz w:val="20"/>
                    </w:rPr>
                  </w:pPr>
                </w:p>
              </w:tc>
              <w:tc>
                <w:tcPr>
                  <w:tcW w:w="4203" w:type="dxa"/>
                </w:tcPr>
                <w:p w14:paraId="73F2FBF9" w14:textId="77777777" w:rsidR="00551E92" w:rsidRPr="004E2B9E" w:rsidRDefault="00551E92" w:rsidP="00551E92">
                  <w:pPr>
                    <w:rPr>
                      <w:rFonts w:ascii="Arial" w:hAnsi="Arial" w:cs="Arial"/>
                      <w:sz w:val="20"/>
                    </w:rPr>
                  </w:pPr>
                </w:p>
              </w:tc>
            </w:tr>
            <w:tr w:rsidR="00551E92" w:rsidRPr="004E2B9E" w14:paraId="71A98F88" w14:textId="77777777" w:rsidTr="00D163DF">
              <w:trPr>
                <w:trHeight w:val="215"/>
              </w:trPr>
              <w:tc>
                <w:tcPr>
                  <w:tcW w:w="1946" w:type="dxa"/>
                </w:tcPr>
                <w:p w14:paraId="2401E38F" w14:textId="77777777" w:rsidR="00551E92" w:rsidRPr="004E2B9E" w:rsidRDefault="00551E92" w:rsidP="00551E92">
                  <w:pPr>
                    <w:rPr>
                      <w:rFonts w:ascii="Arial" w:hAnsi="Arial" w:cs="Arial"/>
                      <w:sz w:val="20"/>
                    </w:rPr>
                  </w:pPr>
                </w:p>
              </w:tc>
              <w:tc>
                <w:tcPr>
                  <w:tcW w:w="1540" w:type="dxa"/>
                </w:tcPr>
                <w:p w14:paraId="7783BC9D" w14:textId="77777777" w:rsidR="00551E92" w:rsidRPr="004E2B9E" w:rsidRDefault="00551E92" w:rsidP="00551E92">
                  <w:pPr>
                    <w:rPr>
                      <w:rFonts w:ascii="Arial" w:hAnsi="Arial" w:cs="Arial"/>
                      <w:sz w:val="20"/>
                    </w:rPr>
                  </w:pPr>
                </w:p>
              </w:tc>
              <w:tc>
                <w:tcPr>
                  <w:tcW w:w="2296" w:type="dxa"/>
                </w:tcPr>
                <w:p w14:paraId="13E7C0CF" w14:textId="77777777" w:rsidR="00551E92" w:rsidRPr="004E2B9E" w:rsidRDefault="00551E92" w:rsidP="00551E92">
                  <w:pPr>
                    <w:rPr>
                      <w:rFonts w:ascii="Arial" w:hAnsi="Arial" w:cs="Arial"/>
                      <w:sz w:val="20"/>
                    </w:rPr>
                  </w:pPr>
                </w:p>
              </w:tc>
              <w:tc>
                <w:tcPr>
                  <w:tcW w:w="4203" w:type="dxa"/>
                </w:tcPr>
                <w:p w14:paraId="3CDC7CB9" w14:textId="77777777" w:rsidR="00551E92" w:rsidRPr="004E2B9E" w:rsidRDefault="00551E92" w:rsidP="00551E92">
                  <w:pPr>
                    <w:rPr>
                      <w:rFonts w:ascii="Arial" w:hAnsi="Arial" w:cs="Arial"/>
                      <w:sz w:val="20"/>
                    </w:rPr>
                  </w:pPr>
                </w:p>
              </w:tc>
            </w:tr>
          </w:tbl>
          <w:p w14:paraId="10F45BCE" w14:textId="77777777" w:rsidR="00796D78" w:rsidRPr="004E2B9E" w:rsidRDefault="00796D78" w:rsidP="00710E4A">
            <w:pPr>
              <w:rPr>
                <w:rFonts w:ascii="Arial" w:hAnsi="Arial" w:cs="Arial"/>
                <w:sz w:val="20"/>
              </w:rPr>
            </w:pPr>
          </w:p>
        </w:tc>
      </w:tr>
      <w:tr w:rsidR="00315A22" w:rsidRPr="004E2B9E" w14:paraId="44854001" w14:textId="77777777" w:rsidTr="00796D78">
        <w:trPr>
          <w:trHeight w:val="1412"/>
        </w:trPr>
        <w:tc>
          <w:tcPr>
            <w:tcW w:w="10188" w:type="dxa"/>
            <w:gridSpan w:val="2"/>
            <w:shd w:val="clear" w:color="auto" w:fill="C6D9F1" w:themeFill="text2" w:themeFillTint="33"/>
            <w:vAlign w:val="center"/>
          </w:tcPr>
          <w:p w14:paraId="0EF0BCBC" w14:textId="77777777" w:rsidR="00315A22" w:rsidRPr="004E2B9E" w:rsidRDefault="002D6395" w:rsidP="00710E4A">
            <w:pPr>
              <w:rPr>
                <w:rFonts w:ascii="Arial" w:hAnsi="Arial" w:cs="Arial"/>
                <w:sz w:val="18"/>
                <w:szCs w:val="18"/>
              </w:rPr>
            </w:pPr>
            <w:r w:rsidRPr="004E2B9E">
              <w:rPr>
                <w:rFonts w:ascii="Arial" w:hAnsi="Arial" w:cs="Arial"/>
                <w:sz w:val="18"/>
                <w:szCs w:val="18"/>
              </w:rPr>
              <w:t xml:space="preserve">This template is provided to give authors a basic shell for preparing your manuscript for submittal to an SPE meeting or event. Styles have been included (Head1, Head2, Para, </w:t>
            </w:r>
            <w:proofErr w:type="spellStart"/>
            <w:r w:rsidRPr="004E2B9E">
              <w:rPr>
                <w:rFonts w:ascii="Arial" w:hAnsi="Arial" w:cs="Arial"/>
                <w:sz w:val="18"/>
                <w:szCs w:val="18"/>
              </w:rPr>
              <w:t>FigC</w:t>
            </w:r>
            <w:r w:rsidR="00796D78" w:rsidRPr="004E2B9E">
              <w:rPr>
                <w:rFonts w:ascii="Arial" w:hAnsi="Arial" w:cs="Arial"/>
                <w:sz w:val="18"/>
                <w:szCs w:val="18"/>
              </w:rPr>
              <w:t>aption</w:t>
            </w:r>
            <w:proofErr w:type="spellEnd"/>
            <w:r w:rsidR="00796D78" w:rsidRPr="004E2B9E">
              <w:rPr>
                <w:rFonts w:ascii="Arial" w:hAnsi="Arial" w:cs="Arial"/>
                <w:sz w:val="18"/>
                <w:szCs w:val="18"/>
              </w:rPr>
              <w:t xml:space="preserve">, </w:t>
            </w:r>
            <w:r w:rsidR="00592612" w:rsidRPr="004E2B9E">
              <w:rPr>
                <w:rFonts w:ascii="Arial" w:hAnsi="Arial" w:cs="Arial"/>
                <w:sz w:val="18"/>
                <w:szCs w:val="18"/>
              </w:rPr>
              <w:t>etc.</w:t>
            </w:r>
            <w:r w:rsidR="00796D78" w:rsidRPr="004E2B9E">
              <w:rPr>
                <w:rFonts w:ascii="Arial" w:hAnsi="Arial" w:cs="Arial"/>
                <w:sz w:val="18"/>
                <w:szCs w:val="18"/>
              </w:rPr>
              <w:t>) to give you an</w:t>
            </w:r>
            <w:r w:rsidRPr="004E2B9E">
              <w:rPr>
                <w:rFonts w:ascii="Arial" w:hAnsi="Arial" w:cs="Arial"/>
                <w:sz w:val="18"/>
                <w:szCs w:val="18"/>
              </w:rPr>
              <w:t xml:space="preserve"> idea of how your finalized paper will look before it is published by SPE. All manuscripts submitted to SPE will be extracted from this template and tagged into an XML </w:t>
            </w:r>
            <w:r w:rsidR="000D343E" w:rsidRPr="004E2B9E">
              <w:rPr>
                <w:rFonts w:ascii="Arial" w:hAnsi="Arial" w:cs="Arial"/>
                <w:sz w:val="18"/>
                <w:szCs w:val="18"/>
              </w:rPr>
              <w:t>format;</w:t>
            </w:r>
            <w:r w:rsidR="00CD4459" w:rsidRPr="004E2B9E">
              <w:rPr>
                <w:rFonts w:ascii="Arial" w:hAnsi="Arial" w:cs="Arial"/>
                <w:sz w:val="18"/>
                <w:szCs w:val="18"/>
              </w:rPr>
              <w:t xml:space="preserve"> SPE’s standardized styles and fonts will be used when laying out the final manuscript. Links will be added to your manuscript for </w:t>
            </w:r>
            <w:r w:rsidR="000D343E" w:rsidRPr="004E2B9E">
              <w:rPr>
                <w:rFonts w:ascii="Arial" w:hAnsi="Arial" w:cs="Arial"/>
                <w:sz w:val="18"/>
                <w:szCs w:val="18"/>
              </w:rPr>
              <w:t>references</w:t>
            </w:r>
            <w:r w:rsidR="00CD4459" w:rsidRPr="004E2B9E">
              <w:rPr>
                <w:rFonts w:ascii="Arial" w:hAnsi="Arial" w:cs="Arial"/>
                <w:sz w:val="18"/>
                <w:szCs w:val="18"/>
              </w:rPr>
              <w:t xml:space="preserve">, tables, and equations. Figures and tables should be placed directly after the first </w:t>
            </w:r>
            <w:r w:rsidR="000D343E" w:rsidRPr="004E2B9E">
              <w:rPr>
                <w:rFonts w:ascii="Arial" w:hAnsi="Arial" w:cs="Arial"/>
                <w:sz w:val="18"/>
                <w:szCs w:val="18"/>
              </w:rPr>
              <w:t>paragraph</w:t>
            </w:r>
            <w:r w:rsidR="00CD4459" w:rsidRPr="004E2B9E">
              <w:rPr>
                <w:rFonts w:ascii="Arial" w:hAnsi="Arial" w:cs="Arial"/>
                <w:sz w:val="18"/>
                <w:szCs w:val="18"/>
              </w:rPr>
              <w:t xml:space="preserve"> they are mentioned in. The technical content of your paper WILL NOT be changed.</w:t>
            </w:r>
            <w:r w:rsidR="000D343E" w:rsidRPr="004E2B9E">
              <w:rPr>
                <w:rFonts w:ascii="Arial" w:hAnsi="Arial" w:cs="Arial"/>
                <w:sz w:val="18"/>
                <w:szCs w:val="18"/>
              </w:rPr>
              <w:t xml:space="preserve"> Please start your manuscript below.</w:t>
            </w:r>
          </w:p>
        </w:tc>
      </w:tr>
    </w:tbl>
    <w:p w14:paraId="46F539AF" w14:textId="77777777" w:rsidR="00315A22" w:rsidRPr="004E2B9E" w:rsidRDefault="00315A22" w:rsidP="008D047D">
      <w:pPr>
        <w:pStyle w:val="Head1"/>
        <w:outlineLvl w:val="0"/>
      </w:pPr>
    </w:p>
    <w:p w14:paraId="48B2C7D0" w14:textId="77777777"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4F4FD4A0"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77777777" w:rsidR="00A651E4" w:rsidRPr="004E2B9E" w:rsidRDefault="00A651E4"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ins w:id="22" w:author="Morales, Misael Miguel-Gomez" w:date="2023-07-10T12:15:00Z">
        <w:r w:rsidR="00A90F46">
          <w:t xml:space="preserve">, and has been used extensively in 4D seismic modeling and inversion (Luo et al, </w:t>
        </w:r>
      </w:ins>
      <w:ins w:id="23" w:author="Morales, Misael Miguel-Gomez" w:date="2023-07-10T12:16:00Z">
        <w:r w:rsidR="00A90F46">
          <w:t xml:space="preserve">2016, </w:t>
        </w:r>
      </w:ins>
      <w:ins w:id="24" w:author="Morales, Misael Miguel-Gomez" w:date="2023-07-10T12:15:00Z">
        <w:r w:rsidR="00A90F46">
          <w:t xml:space="preserve">2020; </w:t>
        </w:r>
      </w:ins>
      <w:ins w:id="25" w:author="Morales, Misael Miguel-Gomez" w:date="2023-07-10T12:16:00Z">
        <w:r w:rsidR="00A90F46">
          <w:t>Oliver, 2022</w:t>
        </w:r>
      </w:ins>
      <w:ins w:id="26" w:author="Morales, Misael Miguel-Gomez" w:date="2023-07-10T12:15:00Z">
        <w:r w:rsidR="00A90F46">
          <w:t>)</w:t>
        </w:r>
      </w:ins>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w:t>
      </w:r>
      <w:r w:rsidR="008C33AA" w:rsidRPr="004E2B9E">
        <w:lastRenderedPageBreak/>
        <w:t xml:space="preserve">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ins w:id="27" w:author="Morales, Misael Miguel-Gomez" w:date="2023-07-10T13:13:00Z">
        <w:r w:rsidR="007F1CD6">
          <w:t xml:space="preserve"> (</w:t>
        </w:r>
      </w:ins>
      <w:ins w:id="28" w:author="Morales, Misael Miguel-Gomez" w:date="2023-07-10T13:14:00Z">
        <w:r w:rsidR="007F1CD6">
          <w:t>Li et al, 2015)</w:t>
        </w:r>
      </w:ins>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5D02991D"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ins w:id="29" w:author="Morales, Misael Miguel-Gomez" w:date="2023-07-10T12:38:00Z">
        <w:r w:rsidR="00387176">
          <w:t xml:space="preserve"> the ensemble smoother with multiple data assimilation</w:t>
        </w:r>
      </w:ins>
      <w:ins w:id="30" w:author="Morales, Misael Miguel-Gomez" w:date="2023-07-10T12:40:00Z">
        <w:r w:rsidR="00387176">
          <w:t xml:space="preserve"> with geometric </w:t>
        </w:r>
      </w:ins>
      <w:ins w:id="31" w:author="Morales, Misael Miguel-Gomez" w:date="2023-07-10T12:41:00Z">
        <w:r w:rsidR="00387176">
          <w:t>inflation factors</w:t>
        </w:r>
      </w:ins>
      <w:r w:rsidR="00091908" w:rsidRPr="004E2B9E">
        <w:t xml:space="preserve"> </w:t>
      </w:r>
      <w:ins w:id="32" w:author="Morales, Misael Miguel-Gomez" w:date="2023-07-10T12:41:00Z">
        <w:r w:rsidR="00387176">
          <w:t>(</w:t>
        </w:r>
      </w:ins>
      <w:r w:rsidR="00091908" w:rsidRPr="004E2B9E">
        <w:t>ES-MDA-GEO</w:t>
      </w:r>
      <w:ins w:id="33" w:author="Morales, Misael Miguel-Gomez" w:date="2023-07-10T12:41:00Z">
        <w:r w:rsidR="00387176">
          <w:t>)</w:t>
        </w:r>
      </w:ins>
      <w:r w:rsidR="00091908" w:rsidRPr="004E2B9E">
        <w:t xml:space="preserve"> </w:t>
      </w:r>
      <w:del w:id="34" w:author="Morales, Misael Miguel-Gomez" w:date="2023-07-10T13:21:00Z">
        <w:r w:rsidR="004C0693" w:rsidRPr="004E2B9E" w:rsidDel="007F1CD6">
          <w:delText xml:space="preserve">(the most advanced version of ES-MDA) </w:delText>
        </w:r>
        <w:r w:rsidR="00091908" w:rsidRPr="004E2B9E" w:rsidDel="007F1CD6">
          <w:delText xml:space="preserve">data assimilation </w:delText>
        </w:r>
      </w:del>
      <w:r w:rsidR="00091908" w:rsidRPr="004E2B9E">
        <w:t xml:space="preserve">algorithm </w:t>
      </w:r>
      <w:r w:rsidR="00557B91" w:rsidRPr="004E2B9E">
        <w:t>(</w:t>
      </w:r>
      <w:proofErr w:type="spellStart"/>
      <w:r w:rsidR="004C0693" w:rsidRPr="004E2B9E">
        <w:t>Emerick</w:t>
      </w:r>
      <w:proofErr w:type="spellEnd"/>
      <w:r w:rsidR="004C0693" w:rsidRPr="004E2B9E">
        <w:t xml:space="preserve">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ins w:id="35" w:author="Morales, Misael Miguel-Gomez" w:date="2023-07-10T12:35:00Z">
        <w:r w:rsidR="00387176">
          <w:t>a</w:t>
        </w:r>
      </w:ins>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1B75EE89"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SMART Initiative developed 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ins w:id="36" w:author="Morales, Misael Miguel-Gomez" w:date="2023-07-10T12:35:00Z">
        <w:r w:rsidR="00387176">
          <w:t>b</w:t>
        </w:r>
      </w:ins>
      <w:r w:rsidR="003538A9" w:rsidRPr="004E2B9E">
        <w:t>) developed a deep learning accelerated data assimilation approach in GCS. The major difference of this work from the work of Tang et al. (2021) is that Chen et al. (2022</w:t>
      </w:r>
      <w:ins w:id="37" w:author="Morales, Misael Miguel-Gomez" w:date="2023-07-10T12:36:00Z">
        <w:r w:rsidR="00387176">
          <w:t>b</w:t>
        </w:r>
      </w:ins>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2E1C8813" w:rsidR="005A7D14" w:rsidRDefault="005A7D14" w:rsidP="004C0693">
      <w:pPr>
        <w:pStyle w:val="para1"/>
      </w:pPr>
      <w:r>
        <w:t xml:space="preserve">Ensemble-based data assimilation approaches, including the Ensemble </w:t>
      </w:r>
      <w:proofErr w:type="spellStart"/>
      <w:r>
        <w:t>Kalman</w:t>
      </w:r>
      <w:proofErr w:type="spellEnd"/>
      <w:r>
        <w:t xml:space="preserve">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w:t>
      </w:r>
      <w:proofErr w:type="spellStart"/>
      <w:r>
        <w:t>Emerick</w:t>
      </w:r>
      <w:proofErr w:type="spellEnd"/>
      <w:r>
        <w:t xml:space="preserve"> </w:t>
      </w:r>
      <w:r>
        <w:lastRenderedPageBreak/>
        <w:t>and Reynolds</w:t>
      </w:r>
      <w:ins w:id="38" w:author="Morales, Misael Miguel-Gomez" w:date="2023-07-10T13:21:00Z">
        <w:r w:rsidR="007F1CD6">
          <w:t>,</w:t>
        </w:r>
      </w:ins>
      <w:r>
        <w:t xml:space="preserve"> </w:t>
      </w:r>
      <w:del w:id="39" w:author="Morales, Misael Miguel-Gomez" w:date="2023-07-10T13:21:00Z">
        <w:r w:rsidDel="007F1CD6">
          <w:delText>(</w:delText>
        </w:r>
      </w:del>
      <w:r>
        <w:t>2013</w:t>
      </w:r>
      <w:ins w:id="40" w:author="Morales, Misael Miguel-Gomez" w:date="2023-07-10T13:21:00Z">
        <w:r w:rsidR="007F1CD6">
          <w:t>,</w:t>
        </w:r>
      </w:ins>
      <w:del w:id="41" w:author="Morales, Misael Miguel-Gomez" w:date="2023-07-10T13:21:00Z">
        <w:r w:rsidDel="007F1CD6">
          <w:delText>)</w:delText>
        </w:r>
      </w:del>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w:t>
      </w:r>
      <w:proofErr w:type="spellStart"/>
      <w:r>
        <w:t>Evensen</w:t>
      </w:r>
      <w:proofErr w:type="spellEnd"/>
      <w:r>
        <w:t>, 2018; Kim et al., 2020; Zhang et al., 2020; Guo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a practical approach to determine the precise minimum inflation factor for each data assimilation step. </w:t>
      </w:r>
      <w:ins w:id="42" w:author="Morales, Misael Miguel-Gomez" w:date="2023-07-10T11:25:00Z">
        <w:r w:rsidR="00111F88">
          <w:t xml:space="preserve">These inflation factors can be obtained through the truncated singular value decomposition </w:t>
        </w:r>
      </w:ins>
      <w:ins w:id="43" w:author="Morales, Misael Miguel-Gomez" w:date="2023-07-10T11:27:00Z">
        <w:r w:rsidR="00111F88">
          <w:t xml:space="preserve">(TSVD) of the data sensitivity matrix. </w:t>
        </w:r>
      </w:ins>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69D919AA" w14:textId="709E8A7B" w:rsidR="007F07F3" w:rsidRPr="004E2B9E" w:rsidRDefault="002234CD" w:rsidP="004C0693">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08972464" w14:textId="77777777" w:rsidR="004C0693" w:rsidRPr="004E2B9E" w:rsidRDefault="004C0693" w:rsidP="004C0693">
      <w:pPr>
        <w:pStyle w:val="para1"/>
      </w:pPr>
    </w:p>
    <w:p w14:paraId="5DC5647E" w14:textId="78AD26D6" w:rsidR="00A651E4" w:rsidRPr="004E2B9E" w:rsidRDefault="00A651E4" w:rsidP="00A651E4">
      <w:pPr>
        <w:pStyle w:val="para1"/>
      </w:pPr>
    </w:p>
    <w:p w14:paraId="6F5CC8CA" w14:textId="146B6C57"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3217308C"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ins w:id="44" w:author="Morales, Misael Miguel-Gomez" w:date="2023-07-10T13:25:00Z">
        <w:r w:rsidR="00A71BC7">
          <w:t xml:space="preserve"> The reservoir is 100 m in thickness, and 1 km deep below surface level.</w:t>
        </w:r>
      </w:ins>
      <w:r w:rsidR="00D83F93" w:rsidRPr="004E2B9E">
        <w:t xml:space="preserve"> </w:t>
      </w:r>
      <w:del w:id="45" w:author="Morales, Misael Miguel-Gomez" w:date="2023-07-10T13:25:00Z">
        <w:r w:rsidR="00D83F93" w:rsidRPr="004E2B9E" w:rsidDel="00A71BC7">
          <w:delText>The reservoir depth and thickness are 1 km and 100 m</w:delText>
        </w:r>
        <w:r w:rsidR="004B7F5E" w:rsidRPr="004E2B9E" w:rsidDel="00A71BC7">
          <w:delText>,</w:delText>
        </w:r>
        <w:r w:rsidR="00D83F93" w:rsidRPr="004E2B9E" w:rsidDel="00A71BC7">
          <w:delText xml:space="preserve"> respectively. </w:delText>
        </w:r>
      </w:del>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ins w:id="46" w:author="Morales, Misael Miguel-Gomez" w:date="2023-07-11T11:09:00Z">
        <w:r w:rsidR="00BF7F6A">
          <w:t xml:space="preserve">Porosity is constant at 0.15. </w:t>
        </w:r>
      </w:ins>
      <w:r w:rsidR="00A31187" w:rsidRPr="00A31187">
        <w:rPr>
          <w:szCs w:val="24"/>
        </w:rPr>
        <w:t>Our assumption was that the remaining ten layers possess an equivalent permeability distribution to that of the uppermost layer.</w:t>
      </w:r>
      <w:ins w:id="47" w:author="Morales, Misael Miguel-Gomez" w:date="2023-07-11T11:02:00Z">
        <w:r w:rsidR="00124E6A">
          <w:rPr>
            <w:szCs w:val="24"/>
          </w:rPr>
          <w:t xml:space="preserve"> </w:t>
        </w:r>
      </w:ins>
      <w:ins w:id="48" w:author="Morales, Misael Miguel-Gomez" w:date="2023-07-11T11:03:00Z">
        <w:r w:rsidR="00124E6A">
          <w:rPr>
            <w:szCs w:val="24"/>
          </w:rPr>
          <w:t>3D multi-phase simulations are performed by the Finite Element Heat and Mass Transfer code (FEHM</w:t>
        </w:r>
      </w:ins>
      <w:ins w:id="49" w:author="Morales, Misael Miguel-Gomez" w:date="2023-07-11T11:04:00Z">
        <w:r w:rsidR="00124E6A">
          <w:rPr>
            <w:szCs w:val="24"/>
          </w:rPr>
          <w:t xml:space="preserve">). </w:t>
        </w:r>
      </w:ins>
      <w:ins w:id="50" w:author="Morales, Misael Miguel-Gomez" w:date="2023-07-11T11:06:00Z">
        <w:r w:rsidR="00124E6A">
          <w:rPr>
            <w:szCs w:val="24"/>
          </w:rPr>
          <w:t xml:space="preserve">The sides of the reservoir are </w:t>
        </w:r>
        <w:proofErr w:type="spellStart"/>
        <w:r w:rsidR="00124E6A">
          <w:rPr>
            <w:szCs w:val="24"/>
          </w:rPr>
          <w:t>Dirichlet</w:t>
        </w:r>
        <w:proofErr w:type="spellEnd"/>
        <w:r w:rsidR="00124E6A">
          <w:rPr>
            <w:szCs w:val="24"/>
          </w:rPr>
          <w:t xml:space="preserve"> boundaries allowing outflow of CO2 and water pressures above hydrostatic. No inflow is allowed at the boundaries. The model is initialized to a geothermal gradient of 0.03</w:t>
        </w:r>
      </w:ins>
      <m:oMath>
        <m:r>
          <w:ins w:id="51" w:author="Morales, Misael Miguel-Gomez" w:date="2023-07-11T11:07:00Z">
            <w:rPr>
              <w:rFonts w:ascii="Cambria Math" w:hAnsi="Cambria Math"/>
              <w:szCs w:val="24"/>
            </w:rPr>
            <m:t>°</m:t>
          </w:ins>
        </m:r>
      </m:oMath>
      <w:ins w:id="52" w:author="Morales, Misael Miguel-Gomez" w:date="2023-07-11T11:07:00Z">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ins>
      <w:ins w:id="53" w:author="Morales, Misael Miguel-Gomez" w:date="2023-07-11T11:08:00Z">
        <w:r w:rsidR="00BF7F6A">
          <w:rPr>
            <w:szCs w:val="24"/>
          </w:rPr>
          <w:t xml:space="preserve">MPa/m with a pressure of 0.2 MPa along the top. In this study, we consider a five-year CO2 injection period with an injection rate of 0.1 million tons per year, </w:t>
        </w:r>
      </w:ins>
      <w:ins w:id="54" w:author="Morales, Misael Miguel-Gomez" w:date="2023-07-11T11:15:00Z">
        <w:r w:rsidR="00BF7F6A">
          <w:rPr>
            <w:szCs w:val="24"/>
          </w:rPr>
          <w:t>followed by</w:t>
        </w:r>
      </w:ins>
      <w:ins w:id="55" w:author="Morales, Misael Miguel-Gomez" w:date="2023-07-11T11:08:00Z">
        <w:r w:rsidR="00BF7F6A">
          <w:rPr>
            <w:szCs w:val="24"/>
          </w:rPr>
          <w:t xml:space="preserve"> a monitoring period of 10 years.</w:t>
        </w:r>
      </w:ins>
      <w:bookmarkStart w:id="56" w:name="_GoBack"/>
      <w:bookmarkEnd w:id="56"/>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57"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57"/>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709233A" w14:textId="75CB12F2" w:rsidR="009822C7" w:rsidRPr="004E2B9E" w:rsidDel="00803626" w:rsidRDefault="009822C7" w:rsidP="00A651E4">
      <w:pPr>
        <w:pStyle w:val="para1"/>
        <w:rPr>
          <w:del w:id="58" w:author="Morales, Misael Miguel-Gomez" w:date="2023-07-10T11:52:00Z"/>
        </w:rPr>
      </w:pP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ins w:id="59" w:author="Morales, Misael Miguel-Gomez" w:date="2023-07-10T13:27:00Z">
        <w:r w:rsidR="00A71BC7">
          <w:t xml:space="preserve"> using the entire saturation maps at each step</w:t>
        </w:r>
      </w:ins>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5D9FE5C5" w14:textId="77777777" w:rsidR="00A51207" w:rsidRPr="004E2B9E" w:rsidRDefault="00A51207" w:rsidP="00A651E4">
      <w:pPr>
        <w:pStyle w:val="para1"/>
      </w:pPr>
    </w:p>
    <w:p w14:paraId="0BA4BB2B" w14:textId="77777777"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28E93C0D" w:rsidR="009822C7" w:rsidRPr="004E2B9E" w:rsidRDefault="00D51298" w:rsidP="00DB212D">
      <w:pPr>
        <w:pStyle w:val="Caption"/>
        <w:jc w:val="center"/>
        <w:rPr>
          <w:b/>
          <w:bCs/>
          <w:i w:val="0"/>
          <w:iCs w:val="0"/>
          <w:color w:val="000000" w:themeColor="text1"/>
          <w:sz w:val="20"/>
          <w:szCs w:val="20"/>
        </w:rPr>
      </w:pPr>
      <w:bookmarkStart w:id="60" w:name="_Ref126762045"/>
      <w:r w:rsidRPr="004E2B9E">
        <w:rPr>
          <w:b/>
          <w:bCs/>
          <w:i w:val="0"/>
          <w:iCs w:val="0"/>
          <w:color w:val="000000" w:themeColor="text1"/>
          <w:sz w:val="20"/>
          <w:szCs w:val="20"/>
        </w:rPr>
        <w:lastRenderedPageBreak/>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60"/>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 and 5</w:t>
      </w:r>
      <w:ins w:id="61" w:author="Morales, Misael Miguel-Gomez" w:date="2023-07-10T12:34:00Z">
        <w:r w:rsidR="00387176">
          <w:rPr>
            <w:b/>
            <w:bCs/>
            <w:i w:val="0"/>
            <w:iCs w:val="0"/>
            <w:color w:val="000000" w:themeColor="text1"/>
            <w:sz w:val="20"/>
            <w:szCs w:val="20"/>
          </w:rPr>
          <w:t xml:space="preserve"> for the Ground Truth model</w:t>
        </w:r>
      </w:ins>
      <w:r w:rsidR="00A51207" w:rsidRPr="004E2B9E">
        <w:rPr>
          <w:b/>
          <w:bCs/>
          <w:i w:val="0"/>
          <w:iCs w:val="0"/>
          <w:color w:val="000000" w:themeColor="text1"/>
          <w:sz w:val="20"/>
          <w:szCs w:val="20"/>
        </w:rPr>
        <w:t xml:space="preserve">. </w:t>
      </w:r>
    </w:p>
    <w:p w14:paraId="6B609E1C" w14:textId="48D29CF3" w:rsidR="009822C7" w:rsidRPr="004E2B9E" w:rsidRDefault="009822C7" w:rsidP="00A651E4">
      <w:pPr>
        <w:pStyle w:val="para1"/>
      </w:pPr>
    </w:p>
    <w:p w14:paraId="06AE5D48" w14:textId="7DFC46BC"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ins w:id="62" w:author="Morales, Misael Miguel-Gomez" w:date="2023-07-10T14:19:00Z">
        <w:r w:rsidR="005918F2">
          <w:t>s</w:t>
        </w:r>
      </w:ins>
      <w:r w:rsidR="00083510" w:rsidRPr="004E2B9E">
        <w:t xml:space="preserve"> </w:t>
      </w:r>
      <w:r w:rsidR="00083510" w:rsidRPr="004E2B9E">
        <w:rPr>
          <w:noProof/>
        </w:rPr>
        <w:t>4</w:t>
      </w:r>
      <w:r w:rsidR="00083510" w:rsidRPr="004E2B9E">
        <w:fldChar w:fldCharType="end"/>
      </w:r>
      <w:ins w:id="63" w:author="Morales, Misael Miguel-Gomez" w:date="2023-07-10T14:19:00Z">
        <w:r w:rsidR="005918F2">
          <w:t xml:space="preserve"> and 5</w:t>
        </w:r>
      </w:ins>
      <w:r w:rsidR="00083510" w:rsidRPr="004E2B9E">
        <w:t xml:space="preserve"> display</w:t>
      </w:r>
      <w:del w:id="64" w:author="Morales, Misael Miguel-Gomez" w:date="2023-07-10T14:19:00Z">
        <w:r w:rsidR="00083510" w:rsidRPr="004E2B9E" w:rsidDel="005918F2">
          <w:delText>s</w:delText>
        </w:r>
      </w:del>
      <w:r w:rsidR="00083510" w:rsidRPr="004E2B9E">
        <w:t xml:space="preserve">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ins w:id="65" w:author="Morales, Misael Miguel-Gomez" w:date="2023-07-10T14:19:00Z">
        <w:r w:rsidR="005918F2">
          <w:t>, and the ensemble uncertainty metrics, respectively</w:t>
        </w:r>
      </w:ins>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ins w:id="66" w:author="Morales, Misael Miguel-Gomez" w:date="2023-07-10T14:19:00Z">
        <w:r w:rsidR="005918F2">
          <w:t xml:space="preserve"> Figure 5 compares the mean and standard deviation of the ensemble with each assimilation step, showing a convergence to the ground truth model.</w:t>
        </w:r>
      </w:ins>
      <w:del w:id="67" w:author="Morales, Misael Miguel-Gomez" w:date="2023-07-10T14:19:00Z">
        <w:r w:rsidR="007F557E" w:rsidRPr="004E2B9E" w:rsidDel="005918F2">
          <w:delText xml:space="preserve"> </w:delText>
        </w:r>
      </w:del>
    </w:p>
    <w:p w14:paraId="52DBE9BF" w14:textId="6A3D3519" w:rsidR="00617632" w:rsidRPr="004E2B9E" w:rsidRDefault="00617632" w:rsidP="00A651E4">
      <w:pPr>
        <w:pStyle w:val="para1"/>
      </w:pPr>
    </w:p>
    <w:p w14:paraId="3A990B84" w14:textId="77777777"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68"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68"/>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lastRenderedPageBreak/>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69"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69"/>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ins w:id="70" w:author="Morales, Misael Miguel-Gomez" w:date="2023-07-10T14:27:00Z">
        <w:r w:rsidRPr="005918F2">
          <w:rPr>
            <w:noProof/>
          </w:rPr>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ins>
    </w:p>
    <w:p w14:paraId="3A3F340E" w14:textId="7E59CAE6" w:rsidR="005918F2" w:rsidRPr="004E2B9E" w:rsidRDefault="005918F2" w:rsidP="005918F2">
      <w:pPr>
        <w:pStyle w:val="Caption"/>
        <w:jc w:val="center"/>
        <w:rPr>
          <w:ins w:id="71" w:author="Morales, Misael Miguel-Gomez" w:date="2023-07-10T14:20:00Z"/>
          <w:b/>
          <w:bCs/>
          <w:i w:val="0"/>
          <w:iCs w:val="0"/>
          <w:color w:val="000000" w:themeColor="text1"/>
          <w:sz w:val="20"/>
          <w:szCs w:val="20"/>
        </w:rPr>
      </w:pPr>
      <w:ins w:id="72" w:author="Morales, Misael Miguel-Gomez" w:date="2023-07-10T14:20:00Z">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ins>
    </w:p>
    <w:p w14:paraId="5760672B" w14:textId="77777777" w:rsidR="005918F2" w:rsidRDefault="005918F2" w:rsidP="007F557E">
      <w:pPr>
        <w:pStyle w:val="para1"/>
        <w:rPr>
          <w:ins w:id="73" w:author="Morales, Misael Miguel-Gomez" w:date="2023-07-10T14:20:00Z"/>
        </w:rPr>
      </w:pPr>
    </w:p>
    <w:p w14:paraId="3E3188BA" w14:textId="3E9F8B60"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del w:id="74" w:author="Morales, Misael Miguel-Gomez" w:date="2023-07-10T14:28:00Z">
        <w:r w:rsidRPr="004E2B9E" w:rsidDel="000431DE">
          <w:fldChar w:fldCharType="begin"/>
        </w:r>
        <w:r w:rsidRPr="004E2B9E" w:rsidDel="000431DE">
          <w:delInstrText xml:space="preserve"> REF _Ref126765298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5</w:delText>
        </w:r>
        <w:r w:rsidRPr="004E2B9E" w:rsidDel="000431DE">
          <w:fldChar w:fldCharType="end"/>
        </w:r>
      </w:del>
      <w:ins w:id="75" w:author="Morales, Misael Miguel-Gomez" w:date="2023-07-10T14:28:00Z">
        <w:r w:rsidR="000431DE">
          <w:t>6</w:t>
        </w:r>
      </w:ins>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50D8DA9E" w:rsidR="008D38BE" w:rsidRPr="004E2B9E" w:rsidRDefault="004A491E" w:rsidP="00D0400E">
      <w:pPr>
        <w:pStyle w:val="Caption"/>
        <w:jc w:val="both"/>
        <w:rPr>
          <w:b/>
          <w:bCs/>
          <w:i w:val="0"/>
          <w:iCs w:val="0"/>
          <w:color w:val="000000" w:themeColor="text1"/>
          <w:sz w:val="20"/>
          <w:szCs w:val="20"/>
        </w:rPr>
      </w:pPr>
      <w:bookmarkStart w:id="76" w:name="_Ref126765298"/>
      <w:r w:rsidRPr="004E2B9E">
        <w:rPr>
          <w:b/>
          <w:bCs/>
          <w:i w:val="0"/>
          <w:iCs w:val="0"/>
          <w:color w:val="000000" w:themeColor="text1"/>
          <w:sz w:val="20"/>
          <w:szCs w:val="20"/>
        </w:rPr>
        <w:t xml:space="preserve">Figure </w:t>
      </w:r>
      <w:del w:id="77" w:author="Morales, Misael Miguel-Gomez" w:date="2023-07-10T14:28: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5</w:delText>
        </w:r>
        <w:r w:rsidRPr="004E2B9E" w:rsidDel="000431DE">
          <w:rPr>
            <w:b/>
            <w:bCs/>
            <w:i w:val="0"/>
            <w:iCs w:val="0"/>
            <w:color w:val="000000" w:themeColor="text1"/>
            <w:sz w:val="20"/>
            <w:szCs w:val="20"/>
          </w:rPr>
          <w:fldChar w:fldCharType="end"/>
        </w:r>
      </w:del>
      <w:bookmarkEnd w:id="76"/>
      <w:ins w:id="78" w:author="Morales, Misael Miguel-Gomez" w:date="2023-07-10T14:28:00Z">
        <w:r w:rsidR="000431DE">
          <w:rPr>
            <w:b/>
            <w:bCs/>
            <w:i w:val="0"/>
            <w:iCs w:val="0"/>
            <w:color w:val="000000" w:themeColor="text1"/>
            <w:sz w:val="20"/>
            <w:szCs w:val="20"/>
          </w:rPr>
          <w:t>6</w:t>
        </w:r>
      </w:ins>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14AC85E7"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del w:id="79" w:author="Morales, Misael Miguel-Gomez" w:date="2023-07-10T14:29:00Z">
        <w:r w:rsidR="00506EFE" w:rsidRPr="004E2B9E" w:rsidDel="000431DE">
          <w:fldChar w:fldCharType="begin"/>
        </w:r>
        <w:r w:rsidR="00506EFE" w:rsidRPr="004E2B9E" w:rsidDel="000431DE">
          <w:delInstrText xml:space="preserve"> REF _Ref126765880 \h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80" w:author="Morales, Misael Miguel-Gomez" w:date="2023-07-10T14:29:00Z">
        <w:r w:rsidR="000431DE">
          <w:t>7</w:t>
        </w:r>
      </w:ins>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del w:id="81" w:author="Morales, Misael Miguel-Gomez" w:date="2023-07-10T14:29:00Z">
        <w:r w:rsidR="00506EFE" w:rsidRPr="004E2B9E" w:rsidDel="000431DE">
          <w:fldChar w:fldCharType="begin"/>
        </w:r>
        <w:r w:rsidR="00506EFE" w:rsidRPr="004E2B9E" w:rsidDel="000431DE">
          <w:delInstrText xml:space="preserve"> REF _Ref126765880 \h </w:delInstrText>
        </w:r>
        <w:r w:rsidR="004E2B9E" w:rsidDel="000431DE">
          <w:delInstrText xml:space="preserve">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82" w:author="Morales, Misael Miguel-Gomez" w:date="2023-07-10T14:29:00Z">
        <w:r w:rsidR="000431DE">
          <w:t>7</w:t>
        </w:r>
      </w:ins>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ins w:id="83" w:author="Morales, Misael Miguel-Gomez" w:date="2023-07-10T12:25:00Z">
        <w:r w:rsidR="00016CCD">
          <w:t xml:space="preserve">for the first realization </w:t>
        </w:r>
      </w:ins>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ins w:id="84" w:author="Morales, Misael Miguel-Gomez" w:date="2023-07-10T14:45:00Z">
        <w:r w:rsidR="008256A8">
          <w:t xml:space="preserve">Figure 8 shows the evolution of the mean squared error </w:t>
        </w:r>
      </w:ins>
      <w:ins w:id="85" w:author="Morales, Misael Miguel-Gomez" w:date="2023-07-10T14:46:00Z">
        <w:r w:rsidR="008256A8">
          <w:t xml:space="preserve">(MSE) </w:t>
        </w:r>
      </w:ins>
      <w:ins w:id="86" w:author="Morales, Misael Miguel-Gomez" w:date="2023-07-10T14:45:00Z">
        <w:r w:rsidR="008256A8">
          <w:t xml:space="preserve">with each assimilation step. </w:t>
        </w:r>
      </w:ins>
      <w:ins w:id="87" w:author="Morales, Misael Miguel-Gomez" w:date="2023-07-10T14:46:00Z">
        <w:r w:rsidR="008256A8">
          <w:t xml:space="preserve">The </w:t>
        </w:r>
      </w:ins>
      <w:ins w:id="88" w:author="Morales, Misael Miguel-Gomez" w:date="2023-07-10T14:50:00Z">
        <w:r w:rsidR="00D0042A">
          <w:t>average</w:t>
        </w:r>
      </w:ins>
      <w:ins w:id="89" w:author="Morales, Misael Miguel-Gomez" w:date="2023-07-10T14:46:00Z">
        <w:r w:rsidR="008256A8">
          <w:t xml:space="preserve"> MSE</w:t>
        </w:r>
      </w:ins>
      <w:ins w:id="90" w:author="Morales, Misael Miguel-Gomez" w:date="2023-07-10T14:50:00Z">
        <w:r w:rsidR="00D0042A">
          <w:t xml:space="preserve"> of the ensemble compared to the ground truth model</w:t>
        </w:r>
      </w:ins>
      <w:ins w:id="91" w:author="Morales, Misael Miguel-Gomez" w:date="2023-07-10T14:46:00Z">
        <w:r w:rsidR="008256A8">
          <w:t xml:space="preserve"> after assimilating years 1, 3, and 5 is 0.0387.</w:t>
        </w:r>
      </w:ins>
    </w:p>
    <w:p w14:paraId="70603609" w14:textId="3605E08B" w:rsidR="008D38BE" w:rsidRPr="004E2B9E" w:rsidRDefault="008D38BE" w:rsidP="008D38BE">
      <w:pPr>
        <w:pStyle w:val="para1"/>
        <w:jc w:val="center"/>
      </w:pP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5FE3DB3A" w:rsidR="00F01A0F" w:rsidRPr="004E2B9E" w:rsidRDefault="004A491E" w:rsidP="00DB212D">
      <w:pPr>
        <w:pStyle w:val="Caption"/>
        <w:jc w:val="center"/>
        <w:rPr>
          <w:b/>
          <w:bCs/>
          <w:i w:val="0"/>
          <w:iCs w:val="0"/>
          <w:color w:val="000000" w:themeColor="text1"/>
          <w:sz w:val="20"/>
          <w:szCs w:val="20"/>
        </w:rPr>
      </w:pPr>
      <w:bookmarkStart w:id="92" w:name="_Ref126765880"/>
      <w:r w:rsidRPr="004E2B9E">
        <w:rPr>
          <w:b/>
          <w:bCs/>
          <w:i w:val="0"/>
          <w:iCs w:val="0"/>
          <w:color w:val="000000" w:themeColor="text1"/>
          <w:sz w:val="20"/>
          <w:szCs w:val="20"/>
        </w:rPr>
        <w:t xml:space="preserve">Figure </w:t>
      </w:r>
      <w:del w:id="93"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6</w:delText>
        </w:r>
        <w:r w:rsidRPr="004E2B9E" w:rsidDel="000431DE">
          <w:rPr>
            <w:b/>
            <w:bCs/>
            <w:i w:val="0"/>
            <w:iCs w:val="0"/>
            <w:color w:val="000000" w:themeColor="text1"/>
            <w:sz w:val="20"/>
            <w:szCs w:val="20"/>
          </w:rPr>
          <w:fldChar w:fldCharType="end"/>
        </w:r>
      </w:del>
      <w:bookmarkEnd w:id="92"/>
      <w:ins w:id="94" w:author="Morales, Misael Miguel-Gomez" w:date="2023-07-10T14:29:00Z">
        <w:r w:rsidR="000431DE">
          <w:rPr>
            <w:b/>
            <w:bCs/>
            <w:i w:val="0"/>
            <w:iCs w:val="0"/>
            <w:color w:val="000000" w:themeColor="text1"/>
            <w:sz w:val="20"/>
            <w:szCs w:val="20"/>
          </w:rPr>
          <w:t>7</w:t>
        </w:r>
      </w:ins>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ins w:id="95" w:author="Morales, Misael Miguel-Gomez" w:date="2023-07-10T12:24:00Z">
        <w:r w:rsidR="00016CCD">
          <w:rPr>
            <w:b/>
            <w:bCs/>
            <w:i w:val="0"/>
            <w:iCs w:val="0"/>
            <w:color w:val="000000" w:themeColor="text1"/>
            <w:sz w:val="20"/>
            <w:szCs w:val="20"/>
          </w:rPr>
          <w:t xml:space="preserve">for R1 </w:t>
        </w:r>
      </w:ins>
      <w:r w:rsidR="00F01A0F" w:rsidRPr="004E2B9E">
        <w:rPr>
          <w:b/>
          <w:bCs/>
          <w:i w:val="0"/>
          <w:iCs w:val="0"/>
          <w:color w:val="000000" w:themeColor="text1"/>
          <w:sz w:val="20"/>
          <w:szCs w:val="20"/>
        </w:rPr>
        <w:t>at the end of project (year 15).</w:t>
      </w:r>
    </w:p>
    <w:p w14:paraId="6B702124" w14:textId="6460422B" w:rsidR="00A651E4" w:rsidRDefault="008256A8">
      <w:pPr>
        <w:pStyle w:val="para"/>
        <w:jc w:val="center"/>
        <w:rPr>
          <w:ins w:id="96" w:author="Morales, Misael Miguel-Gomez" w:date="2023-07-10T14:47:00Z"/>
        </w:rPr>
        <w:pPrChange w:id="97" w:author="Morales, Misael Miguel-Gomez" w:date="2023-07-10T14:46:00Z">
          <w:pPr>
            <w:pStyle w:val="para"/>
          </w:pPr>
        </w:pPrChange>
      </w:pPr>
      <w:ins w:id="98" w:author="Morales, Misael Miguel-Gomez" w:date="2023-07-10T14:46:00Z">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ins>
    </w:p>
    <w:p w14:paraId="4B6EB176" w14:textId="37D7453B" w:rsidR="008256A8" w:rsidRPr="004E2B9E" w:rsidRDefault="008256A8" w:rsidP="008256A8">
      <w:pPr>
        <w:pStyle w:val="Caption"/>
        <w:jc w:val="center"/>
        <w:rPr>
          <w:ins w:id="99" w:author="Morales, Misael Miguel-Gomez" w:date="2023-07-10T14:47:00Z"/>
          <w:b/>
          <w:bCs/>
          <w:i w:val="0"/>
          <w:iCs w:val="0"/>
          <w:color w:val="000000" w:themeColor="text1"/>
          <w:sz w:val="20"/>
          <w:szCs w:val="20"/>
        </w:rPr>
      </w:pPr>
      <w:ins w:id="100" w:author="Morales, Misael Miguel-Gomez" w:date="2023-07-10T14:47:00Z">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p>
    <w:p w14:paraId="5BD745D5" w14:textId="77777777" w:rsidR="008256A8" w:rsidRPr="008256A8" w:rsidRDefault="008256A8">
      <w:pPr>
        <w:pStyle w:val="para1"/>
        <w:pPrChange w:id="101" w:author="Morales, Misael Miguel-Gomez" w:date="2023-07-10T14:47:00Z">
          <w:pPr>
            <w:pStyle w:val="para"/>
          </w:pPr>
        </w:pPrChange>
      </w:pPr>
    </w:p>
    <w:p w14:paraId="297967FA" w14:textId="77777777" w:rsidR="00A52962" w:rsidRDefault="00DD3810" w:rsidP="00F01A0F">
      <w:pPr>
        <w:pStyle w:val="para1"/>
        <w:jc w:val="center"/>
        <w:rPr>
          <w:ins w:id="102" w:author="Morales, Misael Miguel-Gomez" w:date="2023-07-11T11:46:00Z"/>
        </w:rPr>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ins w:id="103" w:author="Morales, Misael Miguel-Gomez" w:date="2023-07-10T12:26:00Z">
        <w:r w:rsidR="00016CCD">
          <w:t xml:space="preserve"> in the </w:t>
        </w:r>
      </w:ins>
      <w:ins w:id="104" w:author="Morales, Misael Miguel-Gomez" w:date="2023-07-10T12:27:00Z">
        <w:r w:rsidR="00016CCD">
          <w:t xml:space="preserve">saturation </w:t>
        </w:r>
      </w:ins>
      <w:ins w:id="105" w:author="Morales, Misael Miguel-Gomez" w:date="2023-07-10T12:26:00Z">
        <w:r w:rsidR="00016CCD">
          <w:t xml:space="preserve">response maps for the </w:t>
        </w:r>
      </w:ins>
      <w:ins w:id="106" w:author="Morales, Misael Miguel-Gomez" w:date="2023-07-10T12:27:00Z">
        <w:r w:rsidR="00016CCD">
          <w:t>ground truth</w:t>
        </w:r>
      </w:ins>
      <w:ins w:id="107" w:author="Morales, Misael Miguel-Gomez" w:date="2023-07-10T12:26:00Z">
        <w:r w:rsidR="00016CCD">
          <w:t xml:space="preserve"> model</w:t>
        </w:r>
      </w:ins>
      <w:r w:rsidRPr="004E2B9E">
        <w:t xml:space="preserve">. </w:t>
      </w:r>
      <w:del w:id="108" w:author="Morales, Misael Miguel-Gomez" w:date="2023-07-10T14:29:00Z">
        <w:r w:rsidRPr="004E2B9E" w:rsidDel="000431DE">
          <w:fldChar w:fldCharType="begin"/>
        </w:r>
        <w:r w:rsidRPr="004E2B9E" w:rsidDel="000431DE">
          <w:delInstrText xml:space="preserve"> REF _Ref126767395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7</w:delText>
        </w:r>
        <w:r w:rsidRPr="004E2B9E" w:rsidDel="000431DE">
          <w:fldChar w:fldCharType="end"/>
        </w:r>
      </w:del>
      <w:ins w:id="109" w:author="Morales, Misael Miguel-Gomez" w:date="2023-07-10T14:29:00Z">
        <w:r w:rsidR="008256A8">
          <w:t>9</w:t>
        </w:r>
      </w:ins>
      <w:r w:rsidRPr="004E2B9E">
        <w:t xml:space="preserve"> shows the comparison of the updated permeability for the first three model realizations under different level of data noise</w:t>
      </w:r>
      <w:ins w:id="110" w:author="Morales, Misael Miguel-Gomez" w:date="2023-07-10T12:30:00Z">
        <w:r w:rsidR="00016CCD">
          <w:t xml:space="preserve"> after </w:t>
        </w:r>
      </w:ins>
      <w:ins w:id="111" w:author="Morales, Misael Miguel-Gomez" w:date="2023-07-10T12:31:00Z">
        <w:r w:rsidR="00016CCD">
          <w:t xml:space="preserve">fully </w:t>
        </w:r>
      </w:ins>
      <w:ins w:id="112" w:author="Morales, Misael Miguel-Gomez" w:date="2023-07-10T12:30:00Z">
        <w:r w:rsidR="00016CCD">
          <w:t xml:space="preserve">assimilating the noisy data for </w:t>
        </w:r>
      </w:ins>
      <w:ins w:id="113" w:author="Morales, Misael Miguel-Gomez" w:date="2023-07-10T12:31:00Z">
        <w:r w:rsidR="00016CCD">
          <w:t>1 year, 1 and 3 years, and 1, 3, and 5 years (n=3 assimilation steps)</w:t>
        </w:r>
      </w:ins>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02EF0C0D" w14:textId="38016B2D" w:rsidR="008256A8" w:rsidRPr="004E2B9E" w:rsidDel="008256A8" w:rsidRDefault="00E43942" w:rsidP="008256A8">
      <w:pPr>
        <w:pStyle w:val="para1"/>
        <w:rPr>
          <w:del w:id="114" w:author="Morales, Misael Miguel-Gomez" w:date="2023-07-10T14:39:00Z"/>
        </w:rPr>
      </w:pPr>
      <w:r w:rsidRPr="004E2B9E">
        <w:lastRenderedPageBreak/>
        <w:t xml:space="preserve"> </w:t>
      </w:r>
    </w:p>
    <w:p w14:paraId="4B7FA98A" w14:textId="524B58B7" w:rsidR="00F01A0F" w:rsidRPr="004E2B9E" w:rsidRDefault="00F01A0F" w:rsidP="00F01A0F">
      <w:pPr>
        <w:pStyle w:val="para1"/>
        <w:jc w:val="center"/>
      </w:pPr>
      <w:r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303B3201" w:rsidR="00D444FF" w:rsidRPr="004E2B9E" w:rsidRDefault="004A491E" w:rsidP="004E2B9E">
      <w:pPr>
        <w:pStyle w:val="Caption"/>
        <w:jc w:val="center"/>
        <w:rPr>
          <w:b/>
          <w:bCs/>
          <w:i w:val="0"/>
          <w:iCs w:val="0"/>
          <w:color w:val="000000" w:themeColor="text1"/>
          <w:sz w:val="20"/>
          <w:szCs w:val="20"/>
        </w:rPr>
      </w:pPr>
      <w:bookmarkStart w:id="115" w:name="_Ref126767395"/>
      <w:r w:rsidRPr="004E2B9E">
        <w:rPr>
          <w:b/>
          <w:bCs/>
          <w:i w:val="0"/>
          <w:iCs w:val="0"/>
          <w:color w:val="000000" w:themeColor="text1"/>
          <w:sz w:val="20"/>
          <w:szCs w:val="20"/>
        </w:rPr>
        <w:t xml:space="preserve">Figure </w:t>
      </w:r>
      <w:del w:id="116"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noProof/>
            <w:color w:val="000000" w:themeColor="text1"/>
            <w:sz w:val="20"/>
            <w:szCs w:val="20"/>
          </w:rPr>
          <w:delText>7</w:delText>
        </w:r>
        <w:r w:rsidRPr="004E2B9E" w:rsidDel="000431DE">
          <w:rPr>
            <w:b/>
            <w:bCs/>
            <w:i w:val="0"/>
            <w:iCs w:val="0"/>
            <w:color w:val="000000" w:themeColor="text1"/>
            <w:sz w:val="20"/>
            <w:szCs w:val="20"/>
          </w:rPr>
          <w:fldChar w:fldCharType="end"/>
        </w:r>
      </w:del>
      <w:bookmarkEnd w:id="115"/>
      <w:ins w:id="117" w:author="Morales, Misael Miguel-Gomez" w:date="2023-07-10T14:48:00Z">
        <w:r w:rsidR="008256A8">
          <w:rPr>
            <w:b/>
            <w:bCs/>
            <w:i w:val="0"/>
            <w:iCs w:val="0"/>
            <w:color w:val="000000" w:themeColor="text1"/>
            <w:sz w:val="20"/>
            <w:szCs w:val="20"/>
          </w:rPr>
          <w:t>9</w:t>
        </w:r>
      </w:ins>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66F3394" w:rsidR="00822EA9" w:rsidRPr="004E2B9E"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ins w:id="118" w:author="Morales, Misael Miguel-Gomez" w:date="2023-07-10T13:14:00Z"/>
          <w:szCs w:val="24"/>
        </w:rPr>
      </w:pPr>
      <w:r w:rsidRPr="00261A5E">
        <w:rPr>
          <w:szCs w:val="24"/>
        </w:rPr>
        <w:t xml:space="preserve">Le, D. H., Emerick,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ins w:id="119" w:author="Morales, Misael Miguel-Gomez" w:date="2023-07-10T13:14:00Z">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w:t>
        </w:r>
        <w:proofErr w:type="spellStart"/>
        <w:r>
          <w:rPr>
            <w:szCs w:val="24"/>
          </w:rPr>
          <w:t>Kalman</w:t>
        </w:r>
        <w:proofErr w:type="spellEnd"/>
        <w:r>
          <w:rPr>
            <w:szCs w:val="24"/>
          </w:rPr>
          <w:t xml:space="preserve"> filter for nonlinear state estimation: Application to large-scale reservoir monitoring. </w:t>
        </w:r>
      </w:ins>
      <w:ins w:id="120" w:author="Morales, Misael Miguel-Gomez" w:date="2023-07-10T13:15:00Z">
        <w:r>
          <w:rPr>
            <w:i/>
            <w:szCs w:val="24"/>
          </w:rPr>
          <w:t>Water Resources Research</w:t>
        </w:r>
      </w:ins>
      <w:ins w:id="121" w:author="Morales, Misael Miguel-Gomez" w:date="2023-07-10T13:16:00Z">
        <w:r>
          <w:rPr>
            <w:i/>
            <w:szCs w:val="24"/>
          </w:rPr>
          <w:t>, 51</w:t>
        </w:r>
        <w:r>
          <w:rPr>
            <w:szCs w:val="24"/>
          </w:rPr>
          <w:t>. 9942-9963.</w:t>
        </w:r>
      </w:ins>
    </w:p>
    <w:p w14:paraId="6170E5E9" w14:textId="601C0899" w:rsidR="00A90F46" w:rsidRDefault="00A90F46" w:rsidP="00A245B7">
      <w:pPr>
        <w:widowControl/>
        <w:overflowPunct/>
        <w:autoSpaceDE/>
        <w:autoSpaceDN/>
        <w:adjustRightInd/>
        <w:spacing w:before="120"/>
        <w:jc w:val="both"/>
        <w:textAlignment w:val="auto"/>
        <w:rPr>
          <w:ins w:id="122" w:author="Morales, Misael Miguel-Gomez" w:date="2023-07-10T12:20:00Z"/>
        </w:rPr>
      </w:pPr>
      <w:ins w:id="123" w:author="Morales, Misael Miguel-Gomez" w:date="2023-07-10T12:17:00Z">
        <w:r>
          <w:t xml:space="preserve">Luo, X., Bhakta, T., </w:t>
        </w:r>
        <w:proofErr w:type="spellStart"/>
        <w:r>
          <w:t>Jakobsen</w:t>
        </w:r>
        <w:proofErr w:type="spellEnd"/>
        <w:r>
          <w:t xml:space="preserve">, M., &amp; </w:t>
        </w:r>
        <w:proofErr w:type="spellStart"/>
        <w:r>
          <w:t>Naevdal</w:t>
        </w:r>
        <w:proofErr w:type="spellEnd"/>
        <w:r>
          <w:t xml:space="preserve">, G. (2016). </w:t>
        </w:r>
      </w:ins>
      <w:ins w:id="124" w:author="Morales, Misael Miguel-Gomez" w:date="2023-07-10T12:18:00Z">
        <w:r>
          <w:t xml:space="preserve">An ensemble 4D-seismic history-matching framework with sparse representation based on wavelet multiresolution analysis. </w:t>
        </w:r>
      </w:ins>
      <w:ins w:id="125" w:author="Morales, Misael Miguel-Gomez" w:date="2023-07-10T12:19:00Z">
        <w:r>
          <w:rPr>
            <w:i/>
          </w:rPr>
          <w:t xml:space="preserve">SPE J. </w:t>
        </w:r>
      </w:ins>
      <w:ins w:id="126" w:author="Morales, Misael Miguel-Gomez" w:date="2023-07-10T12:20:00Z">
        <w:r>
          <w:t>22 (2017): 985-1010.</w:t>
        </w:r>
      </w:ins>
    </w:p>
    <w:p w14:paraId="2E82B4D1" w14:textId="6CD11079" w:rsidR="00A90F46" w:rsidRDefault="00A90F46" w:rsidP="00A245B7">
      <w:pPr>
        <w:widowControl/>
        <w:overflowPunct/>
        <w:autoSpaceDE/>
        <w:autoSpaceDN/>
        <w:adjustRightInd/>
        <w:spacing w:before="120"/>
        <w:jc w:val="both"/>
        <w:textAlignment w:val="auto"/>
        <w:rPr>
          <w:ins w:id="127" w:author="Morales, Misael Miguel-Gomez" w:date="2023-07-10T12:22:00Z"/>
        </w:rPr>
      </w:pPr>
      <w:ins w:id="128" w:author="Morales, Misael Miguel-Gomez" w:date="2023-07-10T12:20:00Z">
        <w:r>
          <w:lastRenderedPageBreak/>
          <w:t xml:space="preserve">Luo, X., </w:t>
        </w:r>
        <w:proofErr w:type="spellStart"/>
        <w:r>
          <w:t>Lorentzen</w:t>
        </w:r>
        <w:proofErr w:type="spellEnd"/>
        <w:r>
          <w:t xml:space="preserve">, R. J., &amp; Bhakta, T. (2020). Accounting for model errors of rock physics models in 4D seismic history matching problems: </w:t>
        </w:r>
      </w:ins>
      <w:ins w:id="129" w:author="Morales, Misael Miguel-Gomez" w:date="2023-07-10T12:21:00Z">
        <w:r>
          <w:t xml:space="preserve">A perspective of machine learning. </w:t>
        </w:r>
        <w:r>
          <w:rPr>
            <w:i/>
          </w:rPr>
          <w:t xml:space="preserve">Journal of Petroleum Science and Engineering, 196, </w:t>
        </w:r>
      </w:ins>
      <w:ins w:id="130" w:author="Morales, Misael Miguel-Gomez" w:date="2023-07-10T12:22:00Z">
        <w:r>
          <w:t>107961.</w:t>
        </w:r>
      </w:ins>
    </w:p>
    <w:p w14:paraId="2B71D264" w14:textId="2A526DD8" w:rsidR="00A90F46" w:rsidRPr="00A90F46" w:rsidRDefault="00A90F46" w:rsidP="00A245B7">
      <w:pPr>
        <w:widowControl/>
        <w:overflowPunct/>
        <w:autoSpaceDE/>
        <w:autoSpaceDN/>
        <w:adjustRightInd/>
        <w:spacing w:before="120"/>
        <w:jc w:val="both"/>
        <w:textAlignment w:val="auto"/>
        <w:rPr>
          <w:ins w:id="131" w:author="Morales, Misael Miguel-Gomez" w:date="2023-07-10T12:17:00Z"/>
        </w:rPr>
      </w:pPr>
      <w:ins w:id="132" w:author="Morales, Misael Miguel-Gomez" w:date="2023-07-10T12:22:00Z">
        <w:r>
          <w:t>Oliver, D. (2022). Information content in 4D seismic data: Effect of correlated noise.</w:t>
        </w:r>
        <w:r>
          <w:rPr>
            <w:i/>
          </w:rPr>
          <w:t xml:space="preserve"> Journal of Petroleum Science and Engineering, 208</w:t>
        </w:r>
      </w:ins>
      <w:ins w:id="133" w:author="Morales, Misael Miguel-Gomez" w:date="2023-07-10T12:23:00Z">
        <w:r>
          <w:t>, 109728.</w:t>
        </w:r>
      </w:ins>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Rafiee, J., &amp; Reynolds, A. C. (2017). Theoretical and efficient practical procedures for the generation of inflation factors for ES-MDA. </w:t>
      </w:r>
      <w:r w:rsidRPr="004E2B9E">
        <w:rPr>
          <w:i/>
          <w:iCs/>
          <w:szCs w:val="24"/>
        </w:rPr>
        <w:t>Inverse Problems</w:t>
      </w:r>
      <w:r w:rsidRPr="004E2B9E">
        <w:rPr>
          <w:szCs w:val="24"/>
        </w:rPr>
        <w:t xml:space="preserve">, </w:t>
      </w:r>
      <w:r w:rsidRPr="004E2B9E">
        <w:rPr>
          <w:i/>
          <w:iCs/>
          <w:szCs w:val="24"/>
        </w:rPr>
        <w:t>33</w:t>
      </w:r>
      <w:r w:rsidRPr="004E2B9E">
        <w:rPr>
          <w:szCs w:val="24"/>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99049A">
        <w:rPr>
          <w:szCs w:val="24"/>
        </w:rPr>
        <w:t xml:space="preserve">Silva, V. L. S., Emerick, A. A., Couto, P., &amp; Alves, J. L. D. (2017). 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Tang, H., Fu, P., Sherman, C. S., Zhang, J., Ju, X., Hamon, F</w:t>
      </w:r>
      <w:proofErr w:type="gramStart"/>
      <w:r w:rsidRPr="004E2B9E">
        <w:t>., ...</w:t>
      </w:r>
      <w:proofErr w:type="gramEnd"/>
      <w:r w:rsidRPr="004E2B9E">
        <w:t xml:space="preserve">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41E8B687" w14:textId="4FF82213" w:rsidR="0099049A" w:rsidDel="00124E6A" w:rsidRDefault="0099049A" w:rsidP="00A245B7">
      <w:pPr>
        <w:widowControl/>
        <w:overflowPunct/>
        <w:autoSpaceDE/>
        <w:autoSpaceDN/>
        <w:adjustRightInd/>
        <w:spacing w:before="120"/>
        <w:jc w:val="both"/>
        <w:textAlignment w:val="auto"/>
        <w:rPr>
          <w:del w:id="134" w:author="Morales, Misael Miguel-Gomez" w:date="2023-07-10T10:19:00Z"/>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p>
    <w:p w14:paraId="7D400EB0" w14:textId="5368E5AC" w:rsidR="00124E6A" w:rsidRPr="0099049A" w:rsidRDefault="00124E6A" w:rsidP="00A245B7">
      <w:pPr>
        <w:widowControl/>
        <w:overflowPunct/>
        <w:autoSpaceDE/>
        <w:autoSpaceDN/>
        <w:adjustRightInd/>
        <w:spacing w:before="120"/>
        <w:jc w:val="both"/>
        <w:textAlignment w:val="auto"/>
        <w:rPr>
          <w:ins w:id="135" w:author="Morales, Misael Miguel-Gomez" w:date="2023-07-11T11:04:00Z"/>
          <w:szCs w:val="24"/>
        </w:rPr>
      </w:pPr>
      <w:ins w:id="136" w:author="Morales, Misael Miguel-Gomez" w:date="2023-07-11T11:04:00Z">
        <w:r>
          <w:rPr>
            <w:szCs w:val="24"/>
          </w:rPr>
          <w:t xml:space="preserve">Zyvolosky, G. FEHM: a control volume finite element code for simulating subsurface multi-phase multi-fluid heat and mass transfer. </w:t>
        </w:r>
      </w:ins>
      <w:ins w:id="137" w:author="Morales, Misael Miguel-Gomez" w:date="2023-07-11T11:05:00Z">
        <w:r>
          <w:rPr>
            <w:szCs w:val="24"/>
          </w:rPr>
          <w:t>Los Alamos unclassified Report LA-UR-07-3359</w:t>
        </w:r>
      </w:ins>
    </w:p>
    <w:p w14:paraId="534CF457" w14:textId="5FFE8E60" w:rsidR="0099049A" w:rsidRPr="00A651E4" w:rsidDel="00551E92" w:rsidRDefault="0099049A" w:rsidP="0036723E">
      <w:pPr>
        <w:pStyle w:val="para1"/>
        <w:spacing w:before="120"/>
        <w:ind w:firstLine="0"/>
        <w:rPr>
          <w:del w:id="138" w:author="Morales, Misael Miguel-Gomez" w:date="2023-07-10T10:19:00Z"/>
        </w:rPr>
      </w:pPr>
    </w:p>
    <w:p w14:paraId="6E36BB40" w14:textId="43A8E4EC" w:rsidR="00A651E4" w:rsidRPr="00A651E4" w:rsidDel="00551E92" w:rsidRDefault="00A651E4">
      <w:pPr>
        <w:pStyle w:val="para1"/>
        <w:ind w:firstLine="0"/>
        <w:rPr>
          <w:del w:id="139" w:author="Morales, Misael Miguel-Gomez" w:date="2023-07-10T10:19:00Z"/>
        </w:rPr>
        <w:pPrChange w:id="140" w:author="Morales, Misael Miguel-Gomez" w:date="2023-07-10T10:19:00Z">
          <w:pPr>
            <w:pStyle w:val="para1"/>
          </w:pPr>
        </w:pPrChange>
      </w:pPr>
    </w:p>
    <w:p w14:paraId="6EA3F078" w14:textId="416308BA" w:rsidR="00A651E4" w:rsidRPr="00A651E4" w:rsidDel="00551E92" w:rsidRDefault="00A651E4">
      <w:pPr>
        <w:pStyle w:val="para1"/>
        <w:ind w:firstLine="0"/>
        <w:rPr>
          <w:del w:id="141" w:author="Morales, Misael Miguel-Gomez" w:date="2023-07-10T10:19:00Z"/>
        </w:rPr>
        <w:pPrChange w:id="142" w:author="Morales, Misael Miguel-Gomez" w:date="2023-07-10T10:19:00Z">
          <w:pPr>
            <w:pStyle w:val="para1"/>
          </w:pPr>
        </w:pPrChange>
      </w:pPr>
    </w:p>
    <w:p w14:paraId="25B7E39E" w14:textId="0F529CFE" w:rsidR="00A651E4" w:rsidRPr="00A651E4" w:rsidDel="00551E92" w:rsidRDefault="00A651E4">
      <w:pPr>
        <w:pStyle w:val="para1"/>
        <w:ind w:firstLine="0"/>
        <w:rPr>
          <w:del w:id="143" w:author="Morales, Misael Miguel-Gomez" w:date="2023-07-10T10:19:00Z"/>
        </w:rPr>
        <w:pPrChange w:id="144" w:author="Morales, Misael Miguel-Gomez" w:date="2023-07-10T10:19:00Z">
          <w:pPr>
            <w:pStyle w:val="para1"/>
          </w:pPr>
        </w:pPrChange>
      </w:pPr>
    </w:p>
    <w:p w14:paraId="63661BD9" w14:textId="6F5D7272" w:rsidR="00A651E4" w:rsidDel="00551E92" w:rsidRDefault="00A651E4">
      <w:pPr>
        <w:pStyle w:val="para1"/>
        <w:ind w:firstLine="0"/>
        <w:rPr>
          <w:del w:id="145" w:author="Morales, Misael Miguel-Gomez" w:date="2023-07-10T10:19:00Z"/>
        </w:rPr>
        <w:pPrChange w:id="146" w:author="Morales, Misael Miguel-Gomez" w:date="2023-07-10T10:19:00Z">
          <w:pPr>
            <w:pStyle w:val="para1"/>
          </w:pPr>
        </w:pPrChange>
      </w:pPr>
    </w:p>
    <w:p w14:paraId="4C7B8572" w14:textId="6EFC65C3" w:rsidR="00A651E4" w:rsidRPr="00A651E4" w:rsidDel="00551E92" w:rsidRDefault="00A651E4">
      <w:pPr>
        <w:pStyle w:val="para1"/>
        <w:ind w:firstLine="0"/>
        <w:rPr>
          <w:del w:id="147" w:author="Morales, Misael Miguel-Gomez" w:date="2023-07-10T10:19:00Z"/>
        </w:rPr>
        <w:pPrChange w:id="148" w:author="Morales, Misael Miguel-Gomez" w:date="2023-07-10T10:19:00Z">
          <w:pPr>
            <w:pStyle w:val="para1"/>
          </w:pPr>
        </w:pPrChange>
      </w:pPr>
    </w:p>
    <w:p w14:paraId="6A027125" w14:textId="63D8EED6" w:rsidR="00A651E4" w:rsidDel="00551E92" w:rsidRDefault="00A651E4" w:rsidP="0036723E">
      <w:pPr>
        <w:pStyle w:val="para1"/>
        <w:ind w:firstLine="0"/>
        <w:rPr>
          <w:del w:id="149" w:author="Morales, Misael Miguel-Gomez" w:date="2023-07-10T10:19:00Z"/>
        </w:rPr>
      </w:pPr>
    </w:p>
    <w:p w14:paraId="058BF547" w14:textId="144F7178" w:rsidR="00A651E4" w:rsidDel="00551E92" w:rsidRDefault="00A651E4" w:rsidP="0036723E">
      <w:pPr>
        <w:pStyle w:val="para1"/>
        <w:ind w:firstLine="0"/>
        <w:rPr>
          <w:del w:id="150" w:author="Morales, Misael Miguel-Gomez" w:date="2023-07-10T10:19:00Z"/>
        </w:rPr>
      </w:pPr>
    </w:p>
    <w:p w14:paraId="7B39740C" w14:textId="77777777" w:rsidR="00384E73" w:rsidRPr="009D452A" w:rsidRDefault="00384E73">
      <w:pPr>
        <w:widowControl/>
        <w:overflowPunct/>
        <w:autoSpaceDE/>
        <w:autoSpaceDN/>
        <w:adjustRightInd/>
        <w:spacing w:before="120"/>
        <w:jc w:val="both"/>
        <w:textAlignment w:val="auto"/>
        <w:pPrChange w:id="151" w:author="Morales, Misael Miguel-Gomez" w:date="2023-07-10T10:19:00Z">
          <w:pPr>
            <w:pStyle w:val="para1"/>
          </w:pPr>
        </w:pPrChange>
      </w:pPr>
    </w:p>
    <w:sectPr w:rsidR="00384E73" w:rsidRPr="009D452A" w:rsidSect="00D31C12">
      <w:headerReference w:type="even" r:id="rId17"/>
      <w:headerReference w:type="default" r:id="rId18"/>
      <w:headerReference w:type="first" r:id="rId19"/>
      <w:type w:val="continuous"/>
      <w:pgSz w:w="12240" w:h="15840" w:code="1"/>
      <w:pgMar w:top="720" w:right="1080" w:bottom="720" w:left="1080" w:header="720" w:footer="720" w:gutter="0"/>
      <w:lnNumType w:countBy="1"/>
      <w:cols w:space="720"/>
      <w:titlePg/>
      <w:docGrid w:linePitch="326"/>
      <w:sectPrChange w:id="152" w:author="Morales, Misael Miguel-Gomez" w:date="2023-07-10T11:11:00Z">
        <w:sectPr w:rsidR="00384E73" w:rsidRPr="009D452A" w:rsidSect="00D31C12">
          <w:pgMar w:top="720" w:right="1080" w:bottom="720" w:left="1080" w:header="720" w:footer="720" w:gutter="0"/>
          <w:lnNumType w:countBy="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0A9CB14" w14:textId="77777777" w:rsidR="00A95A66" w:rsidRDefault="00A95A66">
      <w:r>
        <w:separator/>
      </w:r>
    </w:p>
  </w:endnote>
  <w:endnote w:type="continuationSeparator" w:id="0">
    <w:p w14:paraId="126870D4" w14:textId="77777777" w:rsidR="00A95A66" w:rsidRDefault="00A95A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47061F" w14:textId="77777777" w:rsidR="00A95A66" w:rsidRDefault="00A95A66">
      <w:r>
        <w:separator/>
      </w:r>
    </w:p>
  </w:footnote>
  <w:footnote w:type="continuationSeparator" w:id="0">
    <w:p w14:paraId="235AD16A" w14:textId="77777777" w:rsidR="00A95A66" w:rsidRDefault="00A95A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D656A" w14:textId="58991A36" w:rsidR="00CD4459" w:rsidRDefault="00A95A66"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alt="" style="position:absolute;margin-left:0;margin-top:0;width:697.75pt;height:12.45pt;rotation:315;z-index:-251658752;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A52962">
      <w:rPr>
        <w:rStyle w:val="PageNumber"/>
        <w:noProof/>
      </w:rPr>
      <w:t>4</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ACC63" w14:textId="2DCDB4F6" w:rsidR="00CD4459" w:rsidRDefault="00A95A66"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alt="" style="position:absolute;margin-left:0;margin-top:0;width:697.75pt;height:12.45pt;rotation:315;z-index:-251659776;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A52962">
      <w:rPr>
        <w:rStyle w:val="PageNumber"/>
        <w:noProof/>
      </w:rPr>
      <w:t>3</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547F" w14:textId="77777777" w:rsidR="00CD4459" w:rsidRDefault="00A95A66">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alt="" style="position:absolute;margin-left:0;margin-top:0;width:899.65pt;height:12.45pt;rotation:315;z-index:-251657728;mso-wrap-edited:f;mso-width-percent:0;mso-height-percent:0;mso-position-horizontal:center;mso-position-horizontal-relative:margin;mso-position-vertical:center;mso-position-vertical-relative:margin;mso-width-percent:0;mso-height-percent:0"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les, Misael Miguel-Gomez">
    <w15:presenceInfo w15:providerId="AD" w15:userId="S-1-5-21-1229272821-838170752-1417001333-9363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3D4B"/>
    <w:rsid w:val="00124E6A"/>
    <w:rsid w:val="001329E1"/>
    <w:rsid w:val="00135781"/>
    <w:rsid w:val="0013707B"/>
    <w:rsid w:val="0014043B"/>
    <w:rsid w:val="0014272F"/>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30903"/>
    <w:rsid w:val="002331F3"/>
    <w:rsid w:val="002519C1"/>
    <w:rsid w:val="002534AF"/>
    <w:rsid w:val="00255EB1"/>
    <w:rsid w:val="00261A5E"/>
    <w:rsid w:val="00277438"/>
    <w:rsid w:val="00295A04"/>
    <w:rsid w:val="002A3B7E"/>
    <w:rsid w:val="002C226F"/>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7507"/>
    <w:rsid w:val="00765992"/>
    <w:rsid w:val="00782D5F"/>
    <w:rsid w:val="00783AE4"/>
    <w:rsid w:val="0078562B"/>
    <w:rsid w:val="007868C4"/>
    <w:rsid w:val="00793EAD"/>
    <w:rsid w:val="00796D78"/>
    <w:rsid w:val="007A229B"/>
    <w:rsid w:val="007A34AD"/>
    <w:rsid w:val="007B78CE"/>
    <w:rsid w:val="007B79B9"/>
    <w:rsid w:val="007C037A"/>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2962"/>
    <w:rsid w:val="00A5354A"/>
    <w:rsid w:val="00A55B9D"/>
    <w:rsid w:val="00A651E4"/>
    <w:rsid w:val="00A65D00"/>
    <w:rsid w:val="00A702DC"/>
    <w:rsid w:val="00A71BC7"/>
    <w:rsid w:val="00A76E12"/>
    <w:rsid w:val="00A86DF8"/>
    <w:rsid w:val="00A90F46"/>
    <w:rsid w:val="00A940D2"/>
    <w:rsid w:val="00A94FE6"/>
    <w:rsid w:val="00A95A6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5491"/>
    <w:rsid w:val="00BA4F4C"/>
    <w:rsid w:val="00BA4F86"/>
    <w:rsid w:val="00BA6B3B"/>
    <w:rsid w:val="00BA71DA"/>
    <w:rsid w:val="00BC0BAC"/>
    <w:rsid w:val="00BC5870"/>
    <w:rsid w:val="00BD145D"/>
    <w:rsid w:val="00BD5E58"/>
    <w:rsid w:val="00BE00A4"/>
    <w:rsid w:val="00BE26F1"/>
    <w:rsid w:val="00BF6D7E"/>
    <w:rsid w:val="00BF7F6A"/>
    <w:rsid w:val="00C007CF"/>
    <w:rsid w:val="00C125DF"/>
    <w:rsid w:val="00C147C2"/>
    <w:rsid w:val="00C23C1B"/>
    <w:rsid w:val="00C251E5"/>
    <w:rsid w:val="00C33BA2"/>
    <w:rsid w:val="00C3675C"/>
    <w:rsid w:val="00C47975"/>
    <w:rsid w:val="00C54D52"/>
    <w:rsid w:val="00C64850"/>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44800"/>
    <w:rsid w:val="00F503DB"/>
    <w:rsid w:val="00F51DE4"/>
    <w:rsid w:val="00F753A8"/>
    <w:rsid w:val="00F802C1"/>
    <w:rsid w:val="00FA1187"/>
    <w:rsid w:val="00FA45A1"/>
    <w:rsid w:val="00FA55A4"/>
    <w:rsid w:val="00FB447F"/>
    <w:rsid w:val="00FC2032"/>
    <w:rsid w:val="00FC77B9"/>
    <w:rsid w:val="00FD4FC9"/>
    <w:rsid w:val="00FE2F2E"/>
    <w:rsid w:val="00FE521D"/>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2CF305BE"/>
  <w14:defaultImageDpi w14:val="300"/>
  <w15:docId w15:val="{43888886-7609-4581-84BC-277C6AEE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510611208">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51F784-6787-4CFF-BD78-9B1CADA74B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575</TotalTime>
  <Pages>1</Pages>
  <Words>3755</Words>
  <Characters>21407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25112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Miguel-Gomez</cp:lastModifiedBy>
  <cp:revision>27</cp:revision>
  <cp:lastPrinted>2017-12-06T17:20:00Z</cp:lastPrinted>
  <dcterms:created xsi:type="dcterms:W3CDTF">2023-02-10T14:52:00Z</dcterms:created>
  <dcterms:modified xsi:type="dcterms:W3CDTF">2023-07-11T17:48:00Z</dcterms:modified>
  <cp:category/>
</cp:coreProperties>
</file>