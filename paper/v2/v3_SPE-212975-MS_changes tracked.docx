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0CD" w14:textId="77777777" w:rsidR="00422669" w:rsidRPr="00FE1DE2" w:rsidRDefault="00422669" w:rsidP="00422669">
      <w:pPr>
        <w:pStyle w:val="para"/>
      </w:pPr>
      <w:r w:rsidRPr="00FE1DE2">
        <w:t>SPE-212975-MS</w:t>
      </w:r>
    </w:p>
    <w:p w14:paraId="46F539AF" w14:textId="0C6C89ED" w:rsidR="00315A22" w:rsidRDefault="0014482E" w:rsidP="008D047D">
      <w:pPr>
        <w:pStyle w:val="Head1"/>
        <w:outlineLvl w:val="0"/>
      </w:pPr>
      <w:ins w:id="0" w:author="Chen, Bailian" w:date="2023-11-03T13:57:00Z">
        <w:r>
          <w:t xml:space="preserve">Assimilation of Geophysics Derived </w:t>
        </w:r>
      </w:ins>
      <w:r w:rsidR="00422669">
        <w:t xml:space="preserve">Spatial Data </w:t>
      </w:r>
      <w:del w:id="1" w:author="Chen, Bailian" w:date="2023-11-03T14:00:00Z">
        <w:r w:rsidR="00422669" w:rsidDel="0014482E">
          <w:delText xml:space="preserve">Assimilation </w:delText>
        </w:r>
      </w:del>
      <w:ins w:id="2" w:author="Chen, Bailian" w:date="2023-11-03T14:00:00Z">
        <w:r>
          <w:t xml:space="preserve">for </w:t>
        </w:r>
      </w:ins>
      <w:ins w:id="3" w:author="Chen, Bailian" w:date="2023-11-03T14:05:00Z">
        <w:r>
          <w:t>Model Calibration</w:t>
        </w:r>
      </w:ins>
      <w:ins w:id="4" w:author="Chen, Bailian" w:date="2023-11-03T14:00:00Z">
        <w:r>
          <w:t xml:space="preserve"> </w:t>
        </w:r>
      </w:ins>
      <w:r w:rsidR="00422669">
        <w:t>in Geologic CO</w:t>
      </w:r>
      <w:r w:rsidR="00422669" w:rsidRPr="00422669">
        <w:rPr>
          <w:vertAlign w:val="subscript"/>
        </w:rPr>
        <w:t>2</w:t>
      </w:r>
      <w:r w:rsidR="00422669">
        <w:t xml:space="preserve"> Sequestration</w:t>
      </w:r>
    </w:p>
    <w:p w14:paraId="238B0A45" w14:textId="57186F72" w:rsidR="00422669" w:rsidRDefault="00422669" w:rsidP="00422669">
      <w:pPr>
        <w:pStyle w:val="para"/>
      </w:pPr>
      <w:r>
        <w:t>Bailian Chen</w:t>
      </w:r>
      <w:r w:rsidR="000A169A">
        <w:t>*</w:t>
      </w:r>
      <w:r>
        <w:t>, Misael M. Morales</w:t>
      </w:r>
      <w:r w:rsidR="000A169A">
        <w:t>*</w:t>
      </w:r>
      <w:r>
        <w:t>, Zhiwei Ma, Qinjun Kang, Rajesh Pawar</w:t>
      </w:r>
      <w:r w:rsidR="000A169A">
        <w:t xml:space="preserve"> (*contributed equally)</w:t>
      </w:r>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007C035F"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w:t>
      </w:r>
      <w:del w:id="5" w:author="Morales, Misael M" w:date="2024-01-05T13:54:00Z">
        <w:r w:rsidR="00B8518C" w:rsidDel="00F62CC1">
          <w:delText>formation</w:delText>
        </w:r>
        <w:r w:rsidR="00884FAC" w:rsidRPr="004E2B9E" w:rsidDel="00F62CC1">
          <w:delText xml:space="preserve"> </w:delText>
        </w:r>
      </w:del>
      <w:ins w:id="6" w:author="Morales, Misael M" w:date="2024-01-05T13:54:00Z">
        <w:r w:rsidR="00F62CC1">
          <w:t>models</w:t>
        </w:r>
        <w:r w:rsidR="00F62CC1" w:rsidRPr="004E2B9E">
          <w:t xml:space="preserve"> </w:t>
        </w:r>
      </w:ins>
      <w:r w:rsidR="00884FAC" w:rsidRPr="004E2B9E">
        <w:t>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w:t>
      </w:r>
      <w:ins w:id="7" w:author="Morales, Misael M" w:date="2024-01-05T13:54:00Z">
        <w:r w:rsidR="00F62CC1">
          <w:t>s</w:t>
        </w:r>
      </w:ins>
      <w:r w:rsidR="00884FAC" w:rsidRPr="004E2B9E">
        <w:t xml:space="preserv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w:t>
      </w:r>
      <w:del w:id="8" w:author="Morales, Misael M" w:date="2024-01-05T13:55:00Z">
        <w:r w:rsidR="00884FAC" w:rsidRPr="004E2B9E" w:rsidDel="00F62CC1">
          <w:delText xml:space="preserve">called ES-MDA-GEO </w:delText>
        </w:r>
      </w:del>
      <w:r w:rsidR="00884FAC" w:rsidRPr="004E2B9E">
        <w:t xml:space="preserve">for spatial data assimilation and forecasting. In particular, we took </w:t>
      </w:r>
      <w:r w:rsidR="00EA4AF8" w:rsidRPr="004E2B9E">
        <w:t>CO</w:t>
      </w:r>
      <w:r w:rsidR="00EA4AF8" w:rsidRPr="004E2B9E">
        <w:rPr>
          <w:vertAlign w:val="subscript"/>
        </w:rPr>
        <w:t>2</w:t>
      </w:r>
      <w:r w:rsidR="00884FAC" w:rsidRPr="004E2B9E">
        <w:t xml:space="preserve"> saturation maps </w:t>
      </w:r>
      <w:del w:id="9" w:author="Morales, Misael M" w:date="2024-01-05T13:55:00Z">
        <w:r w:rsidR="00884FAC" w:rsidRPr="004E2B9E" w:rsidDel="00F62CC1">
          <w:delText xml:space="preserve">(can be </w:delText>
        </w:r>
      </w:del>
      <w:r w:rsidR="00884FAC" w:rsidRPr="004E2B9E">
        <w:t>interpreted from 4D seismic surveys</w:t>
      </w:r>
      <w:del w:id="10" w:author="Morales, Misael M" w:date="2024-01-05T13:55:00Z">
        <w:r w:rsidR="00884FAC" w:rsidRPr="004E2B9E" w:rsidDel="00F62CC1">
          <w:delText>)</w:delText>
        </w:r>
      </w:del>
      <w:r w:rsidR="00884FAC" w:rsidRPr="004E2B9E">
        <w:t xml:space="preserve"> as inputs for spatial data assimilation. Three seismic surveys at years 1, 3</w:t>
      </w:r>
      <w:r w:rsidR="00C659DD">
        <w:t>,</w:t>
      </w:r>
      <w:r w:rsidR="00884FAC" w:rsidRPr="004E2B9E">
        <w:t xml:space="preserve"> and 5 were considered in this study. Accordingly, three saturation maps were generated for data assimilation. The impact </w:t>
      </w:r>
      <w:del w:id="11" w:author="Morales, Misael M" w:date="2024-01-05T13:56:00Z">
        <w:r w:rsidR="00884FAC" w:rsidRPr="004E2B9E" w:rsidDel="00F62CC1">
          <w:delText xml:space="preserve">of </w:delText>
        </w:r>
      </w:del>
      <w:ins w:id="12" w:author="Morales, Misael M" w:date="2024-01-05T13:56:00Z">
        <w:r w:rsidR="00F62CC1">
          <w:t>from the</w:t>
        </w:r>
        <w:r w:rsidR="00F62CC1" w:rsidRPr="004E2B9E">
          <w:t xml:space="preserve"> </w:t>
        </w:r>
      </w:ins>
      <w:r w:rsidR="00884FAC" w:rsidRPr="004E2B9E">
        <w:t>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Similar observation</w:t>
      </w:r>
      <w:ins w:id="13" w:author="Morales, Misael M" w:date="2024-01-05T13:56:00Z">
        <w:r w:rsidR="00F62CC1">
          <w:t>s</w:t>
        </w:r>
      </w:ins>
      <w:r w:rsidR="00884FAC" w:rsidRPr="004E2B9E">
        <w:t xml:space="preserve"> </w:t>
      </w:r>
      <w:del w:id="14" w:author="Morales, Misael M" w:date="2024-01-05T13:56:00Z">
        <w:r w:rsidR="00884FAC" w:rsidRPr="004E2B9E" w:rsidDel="00F62CC1">
          <w:delText xml:space="preserve">was </w:delText>
        </w:r>
      </w:del>
      <w:ins w:id="15" w:author="Morales, Misael M" w:date="2024-01-05T13:56:00Z">
        <w:r w:rsidR="00F62CC1">
          <w:t>were</w:t>
        </w:r>
        <w:r w:rsidR="00F62CC1" w:rsidRPr="004E2B9E">
          <w:t xml:space="preserve"> </w:t>
        </w:r>
      </w:ins>
      <w:r w:rsidR="00884FAC" w:rsidRPr="004E2B9E">
        <w:t xml:space="preserve">made for the prediction of </w:t>
      </w:r>
      <w:r w:rsidR="00EA4AF8" w:rsidRPr="004E2B9E">
        <w:t>CO</w:t>
      </w:r>
      <w:r w:rsidR="00EA4AF8" w:rsidRPr="004E2B9E">
        <w:rPr>
          <w:vertAlign w:val="subscript"/>
        </w:rPr>
        <w:t>2</w:t>
      </w:r>
      <w:r w:rsidR="00884FAC" w:rsidRPr="004E2B9E">
        <w:t xml:space="preserve"> plume distribution at the end of </w:t>
      </w:r>
      <w:del w:id="16" w:author="Morales, Misael M" w:date="2024-01-05T13:56:00Z">
        <w:r w:rsidR="00884FAC" w:rsidRPr="004E2B9E" w:rsidDel="00F62CC1">
          <w:delText>post</w:delText>
        </w:r>
      </w:del>
      <w:ins w:id="17" w:author="Morales, Misael M" w:date="2024-01-05T13:56:00Z">
        <w:r w:rsidR="00F62CC1">
          <w:t xml:space="preserve"> the</w:t>
        </w:r>
      </w:ins>
      <w:r w:rsidR="00884FAC" w:rsidRPr="004E2B9E">
        <w:t xml:space="preserve">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726BACF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ins w:id="18" w:author="Morales, Misael M" w:date="2024-01-05T14:05:00Z">
        <w:r w:rsidR="00217904">
          <w:t xml:space="preserve">Chadwick et al. (2010) </w:t>
        </w:r>
      </w:ins>
      <w:ins w:id="19" w:author="Morales, Misael M" w:date="2024-01-05T15:16:00Z">
        <w:r w:rsidR="006C0197">
          <w:t xml:space="preserve">and </w:t>
        </w:r>
        <w:proofErr w:type="spellStart"/>
        <w:r w:rsidR="006C0197">
          <w:t>Osdal</w:t>
        </w:r>
        <w:proofErr w:type="spellEnd"/>
        <w:r w:rsidR="006C0197">
          <w:t xml:space="preserve"> et al. (2014) </w:t>
        </w:r>
      </w:ins>
      <w:ins w:id="20" w:author="Morales, Misael M" w:date="2024-01-05T14:05:00Z">
        <w:r w:rsidR="00217904">
          <w:t>implement time-lapse seismic monitoring strateg</w:t>
        </w:r>
      </w:ins>
      <w:ins w:id="21" w:author="Morales, Misael M" w:date="2024-01-05T15:16:00Z">
        <w:r w:rsidR="006C0197">
          <w:t>ies</w:t>
        </w:r>
      </w:ins>
      <w:ins w:id="22" w:author="Morales, Misael M" w:date="2024-01-05T14:05:00Z">
        <w:r w:rsidR="00217904">
          <w:t xml:space="preserve"> for a </w:t>
        </w:r>
      </w:ins>
      <w:ins w:id="23" w:author="Morales, Misael M" w:date="2024-01-05T15:19:00Z">
        <w:r w:rsidR="006C0197">
          <w:t>large-scale GCS operation</w:t>
        </w:r>
      </w:ins>
      <w:ins w:id="24" w:author="Morales, Misael M" w:date="2024-01-05T14:05:00Z">
        <w:r w:rsidR="00217904">
          <w:t xml:space="preserve"> in</w:t>
        </w:r>
      </w:ins>
      <w:ins w:id="25" w:author="Morales, Misael M" w:date="2024-01-05T15:16:00Z">
        <w:r w:rsidR="006C0197">
          <w:t xml:space="preserve"> two different</w:t>
        </w:r>
      </w:ins>
      <w:ins w:id="26" w:author="Morales, Misael M" w:date="2024-01-05T14:05:00Z">
        <w:r w:rsidR="00217904">
          <w:t xml:space="preserve"> North Sea</w:t>
        </w:r>
      </w:ins>
      <w:ins w:id="27" w:author="Morales, Misael M" w:date="2024-01-05T15:16:00Z">
        <w:r w:rsidR="006C0197">
          <w:t xml:space="preserve"> fields.</w:t>
        </w:r>
      </w:ins>
      <w:ins w:id="28" w:author="Morales, Misael M" w:date="2024-01-05T15:19:00Z">
        <w:r w:rsidR="006C0197">
          <w:t xml:space="preserve"> However, these often become difficult to process due to the large size of 4D</w:t>
        </w:r>
      </w:ins>
      <w:ins w:id="29" w:author="Morales, Misael M" w:date="2024-01-05T15:20:00Z">
        <w:r w:rsidR="006C0197">
          <w:t xml:space="preserve"> seismic data. </w:t>
        </w:r>
      </w:ins>
      <w:ins w:id="30" w:author="Morales, Misael M" w:date="2024-01-05T15:17:00Z">
        <w:r w:rsidR="006C0197">
          <w:t xml:space="preserve">Cao and Roy </w:t>
        </w:r>
      </w:ins>
      <w:ins w:id="31" w:author="Morales, Misael M" w:date="2024-01-05T15:20:00Z">
        <w:r w:rsidR="006C0197">
          <w:t xml:space="preserve">(2017) </w:t>
        </w:r>
      </w:ins>
      <w:ins w:id="32" w:author="Morales, Misael M" w:date="2024-01-05T15:17:00Z">
        <w:r w:rsidR="006C0197">
          <w:t xml:space="preserve">introduce a </w:t>
        </w:r>
      </w:ins>
      <w:ins w:id="33" w:author="Morales, Misael M" w:date="2024-01-05T15:18:00Z">
        <w:r w:rsidR="006C0197">
          <w:t>time-lapse updating strategy using a machine learning approach to predict pressure and saturation changes.</w:t>
        </w:r>
      </w:ins>
      <w:ins w:id="34" w:author="Morales, Misael M" w:date="2024-01-05T15:20:00Z">
        <w:r w:rsidR="006C0197">
          <w:t xml:space="preserve"> Soriano-Vargas et al. (2020) apply a multi-level data representation to assimilate time-lapse measurements and obtain the corresponding </w:t>
        </w:r>
      </w:ins>
      <w:ins w:id="35" w:author="Morales, Misael M" w:date="2024-01-05T15:21:00Z">
        <w:r w:rsidR="006C0197">
          <w:t xml:space="preserve">dynamic response. </w:t>
        </w:r>
      </w:ins>
      <w:ins w:id="36" w:author="Morales, Misael M" w:date="2024-01-05T14:06:00Z">
        <w:r w:rsidR="00217904">
          <w:t>Li and Li (2021) developed a neural network-based framework for spatial interpretation of CO</w:t>
        </w:r>
      </w:ins>
      <w:ins w:id="37" w:author="Morales, Misael M" w:date="2024-01-05T14:07:00Z">
        <w:r w:rsidR="00217904">
          <w:rPr>
            <w:vertAlign w:val="subscript"/>
          </w:rPr>
          <w:t>2</w:t>
        </w:r>
        <w:r w:rsidR="00217904">
          <w:t xml:space="preserve"> maps from seismic measurements, and Liu et al. (2022) expanded the field of 4D seismic invers</w:t>
        </w:r>
      </w:ins>
      <w:ins w:id="38" w:author="Morales, Misael M" w:date="2024-01-05T14:08:00Z">
        <w:r w:rsidR="00217904">
          <w:t>ion for GCS monitoring using a joint inversion framework with a physics-informed deep learning model.</w:t>
        </w:r>
      </w:ins>
      <w:ins w:id="39" w:author="Morales, Misael M" w:date="2024-01-05T14:11:00Z">
        <w:r w:rsidR="00217904">
          <w:t xml:space="preserve"> Jian and Durlofsky (2023) </w:t>
        </w:r>
      </w:ins>
      <w:ins w:id="40" w:author="Morales, Misael M" w:date="2024-01-05T14:12:00Z">
        <w:r w:rsidR="00217904">
          <w:t xml:space="preserve">implement a history matching framework for GCS using data-space inversion with a neural network model to parameterize and reduce the computational complexity of the data space. </w:t>
        </w:r>
      </w:ins>
      <w:del w:id="41" w:author="Morales, Misael M" w:date="2024-01-05T14:08:00Z">
        <w:r w:rsidR="003538A9" w:rsidRPr="004E2B9E" w:rsidDel="00217904">
          <w:delText xml:space="preserve">Some of the most relevant and recent research work </w:delText>
        </w:r>
        <w:r w:rsidR="00AB7337" w:rsidRPr="004E2B9E" w:rsidDel="00217904">
          <w:delText xml:space="preserve">is </w:delText>
        </w:r>
        <w:r w:rsidR="003538A9" w:rsidRPr="004E2B9E" w:rsidDel="00217904">
          <w:delText>introduced below</w:delText>
        </w:r>
      </w:del>
      <w:r w:rsidR="003538A9" w:rsidRPr="004E2B9E">
        <w:t xml:space="preserve">. </w:t>
      </w:r>
      <w:r w:rsidR="00A94FE6" w:rsidRPr="004E2B9E">
        <w:t xml:space="preserve">In general, GCS </w:t>
      </w:r>
      <w:r w:rsidR="00A94FE6" w:rsidRPr="004E2B9E">
        <w:lastRenderedPageBreak/>
        <w:t xml:space="preserve">community deals with higher levels of </w:t>
      </w:r>
      <w:ins w:id="42" w:author="Morales, Misael M" w:date="2024-01-05T14:09:00Z">
        <w:r w:rsidR="00217904">
          <w:t xml:space="preserve">risk and </w:t>
        </w:r>
      </w:ins>
      <w:r w:rsidR="00A94FE6" w:rsidRPr="004E2B9E">
        <w:t>uncertainty compared to petroleum industry given the lack of appropriate characterization data or financial incentives to collect it.</w:t>
      </w:r>
    </w:p>
    <w:p w14:paraId="5FF453B9" w14:textId="282F3F19"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ins w:id="43" w:author="Morales, Misael M" w:date="2024-01-05T13:49:00Z">
        <w:r w:rsidR="005A5027">
          <w:t xml:space="preserve"> NRAP-Open-IAM is a</w:t>
        </w:r>
      </w:ins>
      <w:ins w:id="44" w:author="Morales, Misael M" w:date="2024-01-05T13:51:00Z">
        <w:r w:rsidR="005A5027">
          <w:t>n open-source software product for the quantification of containment effectiveness and associated risks at geologic carbon sequestration sites.</w:t>
        </w:r>
      </w:ins>
    </w:p>
    <w:p w14:paraId="734E50A1" w14:textId="38DEFD36"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r w:rsidR="00B95491" w:rsidRPr="004E2B9E">
        <w:t>machine learning</w:t>
      </w:r>
      <w:ins w:id="45" w:author="Morales, Misael M" w:date="2024-01-05T13:58:00Z">
        <w:r w:rsidR="00F62CC1">
          <w:t>-</w:t>
        </w:r>
      </w:ins>
      <w:del w:id="46" w:author="Morales, Misael M" w:date="2024-01-05T13:58:00Z">
        <w:r w:rsidR="00B95491" w:rsidRPr="004E2B9E" w:rsidDel="00F62CC1">
          <w:delText xml:space="preserve"> </w:delText>
        </w:r>
      </w:del>
      <w:r w:rsidR="00B95491" w:rsidRPr="004E2B9E">
        <w:t>accelerated data assimilation approach</w:t>
      </w:r>
      <w:ins w:id="47" w:author="Chen, Bailian" w:date="2023-11-03T15:04:00Z">
        <w:r w:rsidR="008B2414">
          <w:t>es</w:t>
        </w:r>
      </w:ins>
      <w:r w:rsidR="00B95491" w:rsidRPr="004E2B9E">
        <w:t xml:space="preserve">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w:t>
      </w:r>
      <w:ins w:id="48" w:author="Morales, Misael M" w:date="2024-01-05T13:59:00Z">
        <w:r w:rsidR="00F62CC1">
          <w:t>s</w:t>
        </w:r>
      </w:ins>
      <w:r w:rsidR="00B95491" w:rsidRPr="004E2B9E">
        <w:t xml:space="preserv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w:t>
      </w:r>
      <w:ins w:id="49" w:author="Morales, Misael M" w:date="2024-01-05T13:59:00Z">
        <w:r w:rsidR="00F62CC1">
          <w:t>ality</w:t>
        </w:r>
      </w:ins>
      <w:r w:rsidR="0045726C">
        <w:t xml:space="preserve">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w:t>
      </w:r>
      <w:ins w:id="50" w:author="Chen, Bailian" w:date="2023-11-03T15:04:00Z">
        <w:r w:rsidR="008B2414">
          <w:t>s</w:t>
        </w:r>
      </w:ins>
      <w:r w:rsidR="00881739" w:rsidRPr="004E2B9E">
        <w:t xml:space="preserve">. Note that the </w:t>
      </w:r>
      <w:r w:rsidR="004C0693" w:rsidRPr="004E2B9E">
        <w:t xml:space="preserve">data used for data assimilation in both </w:t>
      </w:r>
      <w:r w:rsidR="004B7F5E" w:rsidRPr="004E2B9E">
        <w:t xml:space="preserve">studies </w:t>
      </w:r>
      <w:r w:rsidR="004C0693" w:rsidRPr="004E2B9E">
        <w:t>are point measurements from monitoring and injection wells</w:t>
      </w:r>
      <w:ins w:id="51" w:author="Morales, Misael M" w:date="2024-01-05T13:59:00Z">
        <w:r w:rsidR="00F62CC1">
          <w:t xml:space="preserve"> and not spatial measurements</w:t>
        </w:r>
      </w:ins>
      <w:r w:rsidR="004C0693" w:rsidRPr="004E2B9E">
        <w:t xml:space="preserve">. </w:t>
      </w:r>
      <w:r w:rsidR="00881739" w:rsidRPr="004E2B9E">
        <w:t xml:space="preserve">  </w:t>
      </w:r>
    </w:p>
    <w:p w14:paraId="6BA5560C" w14:textId="32BDCA10"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w:t>
      </w:r>
      <w:bookmarkStart w:id="52" w:name="_Hlk158124432"/>
      <w:ins w:id="53" w:author="Morales, Misael M" w:date="2024-02-06T15:05:00Z">
        <w:r w:rsidR="00BD1AE5">
          <w:t xml:space="preserve">Given the sparsity of </w:t>
        </w:r>
      </w:ins>
      <w:ins w:id="54" w:author="Morales, Misael M" w:date="2024-02-06T15:06:00Z">
        <w:r w:rsidR="00BD1AE5">
          <w:t xml:space="preserve">data (e.g., </w:t>
        </w:r>
      </w:ins>
      <w:ins w:id="55" w:author="Morales, Misael M" w:date="2024-02-06T15:07:00Z">
        <w:r w:rsidR="00BD1AE5">
          <w:t>a smaller</w:t>
        </w:r>
      </w:ins>
      <w:ins w:id="56" w:author="Morales, Misael M" w:date="2024-02-06T15:06:00Z">
        <w:r w:rsidR="00BD1AE5">
          <w:t xml:space="preserve"> number of wells) in CO</w:t>
        </w:r>
        <w:r w:rsidR="00BD1AE5">
          <w:rPr>
            <w:vertAlign w:val="subscript"/>
          </w:rPr>
          <w:t>2</w:t>
        </w:r>
        <w:r w:rsidR="00BD1AE5">
          <w:t xml:space="preserve"> sequestration operations, spatial data assimilation appears as a candidate solution for accurate monitoring and forecasting</w:t>
        </w:r>
        <w:bookmarkEnd w:id="52"/>
        <w:r w:rsidR="00BD1AE5">
          <w:t xml:space="preserve">. </w:t>
        </w:r>
      </w:ins>
      <w:r w:rsidR="003778A9" w:rsidRPr="004E2B9E">
        <w:t xml:space="preserve">In this study, we extend the workflow developed for monitoring data assimilation to spatial data assimilation of </w:t>
      </w:r>
      <w:ins w:id="57" w:author="Morales, Misael M" w:date="2024-01-05T14:00:00Z">
        <w:r w:rsidR="00F62CC1">
          <w:t xml:space="preserve">interpreted </w:t>
        </w:r>
      </w:ins>
      <w:r w:rsidR="003778A9" w:rsidRPr="004E2B9E">
        <w:t xml:space="preserve">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w:t>
      </w:r>
      <w:ins w:id="58" w:author="Morales, Misael M" w:date="2024-01-05T14:00:00Z">
        <w:r w:rsidR="00F62CC1">
          <w:t>, which can be obtained by fluid substitution</w:t>
        </w:r>
      </w:ins>
      <w:ins w:id="59" w:author="Morales, Misael M" w:date="2024-01-05T14:01:00Z">
        <w:r w:rsidR="00F62CC1">
          <w:t xml:space="preserve"> modeling</w:t>
        </w:r>
      </w:ins>
      <w:ins w:id="60" w:author="Morales, Misael M" w:date="2024-02-06T15:38:00Z">
        <w:r w:rsidR="00F13291">
          <w:t xml:space="preserve"> (Smith et al., 2003)</w:t>
        </w:r>
      </w:ins>
      <w:r w:rsidR="003778A9" w:rsidRPr="004E2B9E">
        <w:t xml:space="preserve">.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Default="00A651E4" w:rsidP="00884FAC">
      <w:pPr>
        <w:pStyle w:val="para1"/>
        <w:ind w:firstLine="0"/>
        <w:rPr>
          <w:ins w:id="61" w:author="Morales, Misael M" w:date="2024-02-06T15:09:00Z"/>
        </w:rPr>
      </w:pPr>
    </w:p>
    <w:p w14:paraId="1D060CB8" w14:textId="77777777" w:rsidR="00BD1AE5" w:rsidRDefault="00BD1AE5" w:rsidP="00884FAC">
      <w:pPr>
        <w:pStyle w:val="para1"/>
        <w:ind w:firstLine="0"/>
        <w:rPr>
          <w:ins w:id="62" w:author="Morales, Misael M" w:date="2024-02-06T15:09:00Z"/>
        </w:rPr>
      </w:pPr>
    </w:p>
    <w:p w14:paraId="614ABC32" w14:textId="77777777" w:rsidR="00BD1AE5" w:rsidRPr="004E2B9E" w:rsidRDefault="00BD1AE5" w:rsidP="00884FAC">
      <w:pPr>
        <w:pStyle w:val="para1"/>
        <w:ind w:firstLine="0"/>
      </w:pPr>
    </w:p>
    <w:p w14:paraId="56945481" w14:textId="75825FA1" w:rsidR="00A651E4" w:rsidRPr="004E2B9E" w:rsidRDefault="00A651E4" w:rsidP="00A651E4">
      <w:pPr>
        <w:pStyle w:val="Head1"/>
        <w:outlineLvl w:val="0"/>
      </w:pPr>
      <w:r w:rsidRPr="004E2B9E">
        <w:lastRenderedPageBreak/>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Ensemble-based data assimilation approaches, including the Ensemble Kalman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Evensen, 2018; Kim et al., 2020; Zhang et al., 2020; Guo et al., 2023) have successfully employed ES-MDA for history matching or data assimilation problems.</w:t>
      </w:r>
    </w:p>
    <w:p w14:paraId="62DA739B" w14:textId="082BA8D2" w:rsidR="00A245B7" w:rsidRDefault="00A245B7" w:rsidP="004C0693">
      <w:pPr>
        <w:pStyle w:val="para1"/>
        <w:rPr>
          <w:ins w:id="63" w:author="Morales, Misael M" w:date="2024-01-05T14:21:00Z"/>
        </w:rPr>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w:t>
      </w:r>
      <w:bookmarkStart w:id="64" w:name="_Hlk155361070"/>
      <w:r w:rsidR="00A31187">
        <w:t xml:space="preserve">a practical approach to determine the precise minimum inflation factor for each data assimilation step. </w:t>
      </w:r>
      <w:r w:rsidR="00111F88">
        <w:t xml:space="preserve">These inflation factors can be obtained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bookmarkEnd w:id="64"/>
      <w:r w:rsidR="00A31187">
        <w:t>.</w:t>
      </w:r>
      <w:ins w:id="65" w:author="Morales, Misael M" w:date="2024-01-05T14:21:00Z">
        <w:r w:rsidR="00997661">
          <w:t xml:space="preserve"> The pseudo-code for the implementation of ES-MDA-GEO is as follows:</w:t>
        </w:r>
      </w:ins>
    </w:p>
    <w:p w14:paraId="6D5ED408" w14:textId="1E1F2A1D" w:rsidR="00997661" w:rsidRDefault="00997661" w:rsidP="004C0693">
      <w:pPr>
        <w:pStyle w:val="para1"/>
        <w:rPr>
          <w:ins w:id="66" w:author="Morales, Misael M" w:date="2024-01-05T14:22:00Z"/>
        </w:rPr>
      </w:pPr>
      <w:ins w:id="67" w:author="Morales, Misael M" w:date="2024-01-05T14:21:00Z">
        <w:r>
          <w:t>Step 1: Generate prior reservoir</w:t>
        </w:r>
      </w:ins>
      <w:ins w:id="68" w:author="Morales, Misael M" w:date="2024-01-05T14:22:00Z">
        <w:r>
          <w:t xml:space="preserve"> models, denoted as </w:t>
        </w:r>
      </w:ins>
      <m:oMath>
        <m:sSubSup>
          <m:sSubSupPr>
            <m:ctrlPr>
              <w:ins w:id="69" w:author="Morales, Misael M" w:date="2024-01-05T14:22:00Z">
                <w:rPr>
                  <w:rFonts w:ascii="Cambria Math" w:hAnsi="Cambria Math"/>
                  <w:i/>
                </w:rPr>
              </w:ins>
            </m:ctrlPr>
          </m:sSubSupPr>
          <m:e>
            <m:d>
              <m:dPr>
                <m:begChr m:val="{"/>
                <m:endChr m:val="}"/>
                <m:ctrlPr>
                  <w:ins w:id="70" w:author="Morales, Misael M" w:date="2024-01-05T14:22:00Z">
                    <w:rPr>
                      <w:rFonts w:ascii="Cambria Math" w:hAnsi="Cambria Math"/>
                      <w:i/>
                    </w:rPr>
                  </w:ins>
                </m:ctrlPr>
              </m:dPr>
              <m:e>
                <m:sSubSup>
                  <m:sSubSupPr>
                    <m:ctrlPr>
                      <w:ins w:id="71" w:author="Morales, Misael M" w:date="2024-01-05T14:22:00Z">
                        <w:rPr>
                          <w:rFonts w:ascii="Cambria Math" w:hAnsi="Cambria Math"/>
                          <w:i/>
                        </w:rPr>
                      </w:ins>
                    </m:ctrlPr>
                  </m:sSubSupPr>
                  <m:e>
                    <m:r>
                      <w:ins w:id="72" w:author="Morales, Misael M" w:date="2024-01-05T14:22:00Z">
                        <w:rPr>
                          <w:rFonts w:ascii="Cambria Math" w:hAnsi="Cambria Math"/>
                        </w:rPr>
                        <m:t>m</m:t>
                      </w:ins>
                    </m:r>
                  </m:e>
                  <m:sub>
                    <m:r>
                      <w:ins w:id="73" w:author="Morales, Misael M" w:date="2024-01-05T14:22:00Z">
                        <w:rPr>
                          <w:rFonts w:ascii="Cambria Math" w:hAnsi="Cambria Math"/>
                        </w:rPr>
                        <m:t>j</m:t>
                      </w:ins>
                    </m:r>
                  </m:sub>
                  <m:sup>
                    <m:r>
                      <w:ins w:id="74" w:author="Morales, Misael M" w:date="2024-01-05T14:22:00Z">
                        <w:rPr>
                          <w:rFonts w:ascii="Cambria Math" w:hAnsi="Cambria Math"/>
                        </w:rPr>
                        <m:t>a,0</m:t>
                      </w:ins>
                    </m:r>
                  </m:sup>
                </m:sSubSup>
              </m:e>
            </m:d>
          </m:e>
          <m:sub>
            <m:r>
              <w:ins w:id="75" w:author="Morales, Misael M" w:date="2024-01-05T14:22:00Z">
                <w:rPr>
                  <w:rFonts w:ascii="Cambria Math" w:hAnsi="Cambria Math"/>
                </w:rPr>
                <m:t>j=1</m:t>
              </w:ins>
            </m:r>
          </m:sub>
          <m:sup>
            <m:sSub>
              <m:sSubPr>
                <m:ctrlPr>
                  <w:ins w:id="76" w:author="Morales, Misael M" w:date="2024-01-05T14:22:00Z">
                    <w:rPr>
                      <w:rFonts w:ascii="Cambria Math" w:hAnsi="Cambria Math"/>
                      <w:i/>
                    </w:rPr>
                  </w:ins>
                </m:ctrlPr>
              </m:sSubPr>
              <m:e>
                <m:r>
                  <w:ins w:id="77" w:author="Morales, Misael M" w:date="2024-01-05T14:22:00Z">
                    <w:rPr>
                      <w:rFonts w:ascii="Cambria Math" w:hAnsi="Cambria Math"/>
                    </w:rPr>
                    <m:t>N</m:t>
                  </w:ins>
                </m:r>
              </m:e>
              <m:sub>
                <m:r>
                  <w:ins w:id="78" w:author="Morales, Misael M" w:date="2024-01-05T14:22:00Z">
                    <w:rPr>
                      <w:rFonts w:ascii="Cambria Math" w:hAnsi="Cambria Math"/>
                    </w:rPr>
                    <m:t>e</m:t>
                  </w:ins>
                </m:r>
              </m:sub>
            </m:sSub>
          </m:sup>
        </m:sSubSup>
      </m:oMath>
    </w:p>
    <w:p w14:paraId="21B3E489" w14:textId="01CD9BB3" w:rsidR="008A050B" w:rsidRDefault="008A050B" w:rsidP="004C0693">
      <w:pPr>
        <w:pStyle w:val="para1"/>
        <w:rPr>
          <w:ins w:id="79" w:author="Morales, Misael M" w:date="2024-01-05T14:23:00Z"/>
        </w:rPr>
      </w:pPr>
      <w:ins w:id="80" w:author="Morales, Misael M" w:date="2024-01-05T14:22:00Z">
        <w:r>
          <w:t xml:space="preserve">Step 2: Determine the total number of steps for data assimilation, </w:t>
        </w:r>
      </w:ins>
      <m:oMath>
        <m:sSub>
          <m:sSubPr>
            <m:ctrlPr>
              <w:ins w:id="81" w:author="Morales, Misael M" w:date="2024-01-05T14:23:00Z">
                <w:rPr>
                  <w:rFonts w:ascii="Cambria Math" w:hAnsi="Cambria Math"/>
                  <w:i/>
                </w:rPr>
              </w:ins>
            </m:ctrlPr>
          </m:sSubPr>
          <m:e>
            <m:r>
              <w:ins w:id="82" w:author="Morales, Misael M" w:date="2024-01-05T14:23:00Z">
                <w:rPr>
                  <w:rFonts w:ascii="Cambria Math" w:hAnsi="Cambria Math"/>
                </w:rPr>
                <m:t>N</m:t>
              </w:ins>
            </m:r>
          </m:e>
          <m:sub>
            <m:r>
              <w:ins w:id="83" w:author="Morales, Misael M" w:date="2024-01-05T14:23:00Z">
                <w:rPr>
                  <w:rFonts w:ascii="Cambria Math" w:hAnsi="Cambria Math"/>
                </w:rPr>
                <m:t>a</m:t>
              </w:ins>
            </m:r>
          </m:sub>
        </m:sSub>
      </m:oMath>
    </w:p>
    <w:p w14:paraId="184280C1" w14:textId="1D7D56EF" w:rsidR="008A050B" w:rsidRDefault="008A050B" w:rsidP="008A050B">
      <w:pPr>
        <w:pStyle w:val="para1"/>
        <w:rPr>
          <w:ins w:id="84" w:author="Morales, Misael M" w:date="2024-01-05T14:23:00Z"/>
        </w:rPr>
      </w:pPr>
      <w:ins w:id="85" w:author="Morales, Misael M" w:date="2024-01-05T14:23:00Z">
        <w:r>
          <w:t xml:space="preserve">Step 3: For </w:t>
        </w:r>
      </w:ins>
      <m:oMath>
        <m:r>
          <w:ins w:id="86" w:author="Morales, Misael M" w:date="2024-01-05T14:23:00Z">
            <w:rPr>
              <w:rFonts w:ascii="Cambria Math" w:hAnsi="Cambria Math"/>
            </w:rPr>
            <m:t>i=1</m:t>
          </w:ins>
        </m:r>
      </m:oMath>
      <w:ins w:id="87" w:author="Morales, Misael M" w:date="2024-01-05T14:23:00Z">
        <w:r>
          <w:t xml:space="preserve"> to </w:t>
        </w:r>
      </w:ins>
      <m:oMath>
        <m:sSub>
          <m:sSubPr>
            <m:ctrlPr>
              <w:ins w:id="88" w:author="Morales, Misael M" w:date="2024-01-05T14:23:00Z">
                <w:rPr>
                  <w:rFonts w:ascii="Cambria Math" w:hAnsi="Cambria Math"/>
                  <w:i/>
                </w:rPr>
              </w:ins>
            </m:ctrlPr>
          </m:sSubPr>
          <m:e>
            <m:r>
              <w:ins w:id="89" w:author="Morales, Misael M" w:date="2024-01-05T14:23:00Z">
                <w:rPr>
                  <w:rFonts w:ascii="Cambria Math" w:hAnsi="Cambria Math"/>
                </w:rPr>
                <m:t>N</m:t>
              </w:ins>
            </m:r>
          </m:e>
          <m:sub>
            <m:r>
              <w:ins w:id="90" w:author="Morales, Misael M" w:date="2024-01-05T14:23:00Z">
                <w:rPr>
                  <w:rFonts w:ascii="Cambria Math" w:hAnsi="Cambria Math"/>
                </w:rPr>
                <m:t>a</m:t>
              </w:ins>
            </m:r>
          </m:sub>
        </m:sSub>
        <m:r>
          <w:ins w:id="91" w:author="Morales, Misael M" w:date="2024-01-05T14:23:00Z">
            <w:rPr>
              <w:rFonts w:ascii="Cambria Math" w:hAnsi="Cambria Math"/>
            </w:rPr>
            <m:t>:</m:t>
          </w:ins>
        </m:r>
      </m:oMath>
    </w:p>
    <w:p w14:paraId="588CDB30" w14:textId="63286B25" w:rsidR="008A050B" w:rsidRDefault="008A050B" w:rsidP="008A050B">
      <w:pPr>
        <w:pStyle w:val="para1"/>
        <w:numPr>
          <w:ilvl w:val="0"/>
          <w:numId w:val="3"/>
        </w:numPr>
        <w:rPr>
          <w:ins w:id="92" w:author="Morales, Misael M" w:date="2024-01-05T14:23:00Z"/>
        </w:rPr>
      </w:pPr>
      <w:ins w:id="93" w:author="Morales, Misael M" w:date="2024-01-05T14:23:00Z">
        <w:r>
          <w:t xml:space="preserve">Set </w:t>
        </w:r>
      </w:ins>
      <m:oMath>
        <m:sSubSup>
          <m:sSubSupPr>
            <m:ctrlPr>
              <w:ins w:id="94" w:author="Morales, Misael M" w:date="2024-01-05T14:23:00Z">
                <w:rPr>
                  <w:rFonts w:ascii="Cambria Math" w:hAnsi="Cambria Math"/>
                  <w:i/>
                </w:rPr>
              </w:ins>
            </m:ctrlPr>
          </m:sSubSupPr>
          <m:e>
            <m:r>
              <w:ins w:id="95" w:author="Morales, Misael M" w:date="2024-01-05T14:23:00Z">
                <w:rPr>
                  <w:rFonts w:ascii="Cambria Math" w:hAnsi="Cambria Math"/>
                </w:rPr>
                <m:t>m</m:t>
              </w:ins>
            </m:r>
          </m:e>
          <m:sub>
            <m:r>
              <w:ins w:id="96" w:author="Morales, Misael M" w:date="2024-01-05T14:23:00Z">
                <w:rPr>
                  <w:rFonts w:ascii="Cambria Math" w:hAnsi="Cambria Math"/>
                </w:rPr>
                <m:t>j</m:t>
              </w:ins>
            </m:r>
          </m:sub>
          <m:sup>
            <m:r>
              <w:ins w:id="97" w:author="Morales, Misael M" w:date="2024-01-05T14:23:00Z">
                <w:rPr>
                  <w:rFonts w:ascii="Cambria Math" w:hAnsi="Cambria Math"/>
                </w:rPr>
                <m:t>f,i</m:t>
              </w:ins>
            </m:r>
          </m:sup>
        </m:sSubSup>
        <m:r>
          <w:ins w:id="98" w:author="Morales, Misael M" w:date="2024-01-05T14:23:00Z">
            <w:rPr>
              <w:rFonts w:ascii="Cambria Math" w:hAnsi="Cambria Math"/>
            </w:rPr>
            <m:t>=</m:t>
          </w:ins>
        </m:r>
        <m:sSubSup>
          <m:sSubSupPr>
            <m:ctrlPr>
              <w:ins w:id="99" w:author="Morales, Misael M" w:date="2024-01-05T14:23:00Z">
                <w:rPr>
                  <w:rFonts w:ascii="Cambria Math" w:hAnsi="Cambria Math"/>
                  <w:i/>
                </w:rPr>
              </w:ins>
            </m:ctrlPr>
          </m:sSubSupPr>
          <m:e>
            <m:r>
              <w:ins w:id="100" w:author="Morales, Misael M" w:date="2024-01-05T14:23:00Z">
                <w:rPr>
                  <w:rFonts w:ascii="Cambria Math" w:hAnsi="Cambria Math"/>
                </w:rPr>
                <m:t>m</m:t>
              </w:ins>
            </m:r>
          </m:e>
          <m:sub>
            <m:r>
              <w:ins w:id="101" w:author="Morales, Misael M" w:date="2024-01-05T14:23:00Z">
                <w:rPr>
                  <w:rFonts w:ascii="Cambria Math" w:hAnsi="Cambria Math"/>
                </w:rPr>
                <m:t>j</m:t>
              </w:ins>
            </m:r>
          </m:sub>
          <m:sup>
            <m:r>
              <w:ins w:id="102" w:author="Morales, Misael M" w:date="2024-01-05T14:23:00Z">
                <w:rPr>
                  <w:rFonts w:ascii="Cambria Math" w:hAnsi="Cambria Math"/>
                </w:rPr>
                <m:t>a,i-1</m:t>
              </w:ins>
            </m:r>
          </m:sup>
        </m:sSubSup>
      </m:oMath>
      <w:ins w:id="103" w:author="Morales, Misael M" w:date="2024-01-05T14:23:00Z">
        <w:r>
          <w:t xml:space="preserve"> for </w:t>
        </w:r>
      </w:ins>
      <m:oMath>
        <m:r>
          <w:ins w:id="104" w:author="Morales, Misael M" w:date="2024-01-05T14:23:00Z">
            <w:rPr>
              <w:rFonts w:ascii="Cambria Math" w:hAnsi="Cambria Math"/>
            </w:rPr>
            <m:t xml:space="preserve">j=1, 2, …, </m:t>
          </w:ins>
        </m:r>
        <m:sSub>
          <m:sSubPr>
            <m:ctrlPr>
              <w:ins w:id="105" w:author="Morales, Misael M" w:date="2024-01-05T14:23:00Z">
                <w:rPr>
                  <w:rFonts w:ascii="Cambria Math" w:hAnsi="Cambria Math"/>
                  <w:i/>
                </w:rPr>
              </w:ins>
            </m:ctrlPr>
          </m:sSubPr>
          <m:e>
            <m:r>
              <w:ins w:id="106" w:author="Morales, Misael M" w:date="2024-01-05T14:23:00Z">
                <w:rPr>
                  <w:rFonts w:ascii="Cambria Math" w:hAnsi="Cambria Math"/>
                </w:rPr>
                <m:t>N</m:t>
              </w:ins>
            </m:r>
          </m:e>
          <m:sub>
            <m:r>
              <w:ins w:id="107" w:author="Morales, Misael M" w:date="2024-01-05T14:23:00Z">
                <w:rPr>
                  <w:rFonts w:ascii="Cambria Math" w:hAnsi="Cambria Math"/>
                </w:rPr>
                <m:t>e</m:t>
              </w:ins>
            </m:r>
          </m:sub>
        </m:sSub>
      </m:oMath>
    </w:p>
    <w:p w14:paraId="34876DE8" w14:textId="3B517C2F" w:rsidR="008A050B" w:rsidRDefault="008A050B" w:rsidP="008A050B">
      <w:pPr>
        <w:pStyle w:val="para1"/>
        <w:numPr>
          <w:ilvl w:val="0"/>
          <w:numId w:val="3"/>
        </w:numPr>
        <w:rPr>
          <w:ins w:id="108" w:author="Morales, Misael M" w:date="2024-01-05T14:23:00Z"/>
        </w:rPr>
      </w:pPr>
      <w:ins w:id="109" w:author="Morales, Misael M" w:date="2024-01-05T14:23:00Z">
        <w:r>
          <w:t xml:space="preserve">Run the ensemble models from time </w:t>
        </w:r>
        <w:proofErr w:type="gramStart"/>
        <w:r>
          <w:t>zero</w:t>
        </w:r>
        <w:proofErr w:type="gramEnd"/>
      </w:ins>
    </w:p>
    <w:p w14:paraId="6DDA4EEC" w14:textId="7F5970DF" w:rsidR="008A050B" w:rsidRDefault="008A050B" w:rsidP="008A050B">
      <w:pPr>
        <w:pStyle w:val="para1"/>
        <w:numPr>
          <w:ilvl w:val="0"/>
          <w:numId w:val="3"/>
        </w:numPr>
        <w:rPr>
          <w:ins w:id="110" w:author="Morales, Misael M" w:date="2024-01-05T14:24:00Z"/>
        </w:rPr>
      </w:pPr>
      <w:ins w:id="111" w:author="Morales, Misael M" w:date="2024-01-05T14:24:00Z">
        <w:r w:rsidRPr="008A050B">
          <w:t xml:space="preserve">Calculate </w:t>
        </w:r>
      </w:ins>
      <m:oMath>
        <m:r>
          <w:ins w:id="112" w:author="Morales, Misael M" w:date="2024-01-05T14:24:00Z">
            <m:rPr>
              <m:sty m:val="p"/>
            </m:rPr>
            <w:rPr>
              <w:rFonts w:ascii="Cambria Math" w:hAnsi="Cambria Math"/>
            </w:rPr>
            <m:t>Δ</m:t>
          </w:ins>
        </m:r>
        <m:sSup>
          <m:sSupPr>
            <m:ctrlPr>
              <w:ins w:id="113" w:author="Morales, Misael M" w:date="2024-01-05T14:24:00Z">
                <w:rPr>
                  <w:rFonts w:ascii="Cambria Math" w:hAnsi="Cambria Math"/>
                  <w:i/>
                </w:rPr>
              </w:ins>
            </m:ctrlPr>
          </m:sSupPr>
          <m:e>
            <m:r>
              <w:ins w:id="114" w:author="Morales, Misael M" w:date="2024-01-05T14:24:00Z">
                <w:rPr>
                  <w:rFonts w:ascii="Cambria Math" w:hAnsi="Cambria Math"/>
                </w:rPr>
                <m:t>M</m:t>
              </w:ins>
            </m:r>
          </m:e>
          <m:sup>
            <m:r>
              <w:ins w:id="115" w:author="Morales, Misael M" w:date="2024-01-05T14:24:00Z">
                <w:rPr>
                  <w:rFonts w:ascii="Cambria Math" w:hAnsi="Cambria Math"/>
                </w:rPr>
                <m:t>i</m:t>
              </w:ins>
            </m:r>
          </m:sup>
        </m:sSup>
      </m:oMath>
      <w:ins w:id="116" w:author="Morales, Misael M" w:date="2024-01-05T14:24:00Z">
        <w:r w:rsidRPr="008A050B">
          <w:t xml:space="preserve"> a</w:t>
        </w:r>
        <w:r w:rsidRPr="008A050B">
          <w:rPr>
            <w:rPrChange w:id="117" w:author="Morales, Misael M" w:date="2024-01-05T14:24:00Z">
              <w:rPr>
                <w:lang w:val="es-MX"/>
              </w:rPr>
            </w:rPrChange>
          </w:rPr>
          <w:t xml:space="preserve">nd </w:t>
        </w:r>
      </w:ins>
      <m:oMath>
        <m:r>
          <w:ins w:id="118" w:author="Morales, Misael M" w:date="2024-01-05T14:24:00Z">
            <m:rPr>
              <m:sty m:val="p"/>
            </m:rPr>
            <w:rPr>
              <w:rFonts w:ascii="Cambria Math" w:hAnsi="Cambria Math"/>
              <w:lang w:val="es-MX"/>
            </w:rPr>
            <m:t>Δ</m:t>
          </w:ins>
        </m:r>
        <m:sSup>
          <m:sSupPr>
            <m:ctrlPr>
              <w:ins w:id="119" w:author="Morales, Misael M" w:date="2024-01-05T14:24:00Z">
                <w:rPr>
                  <w:rFonts w:ascii="Cambria Math" w:hAnsi="Cambria Math"/>
                  <w:i/>
                  <w:lang w:val="es-MX"/>
                </w:rPr>
              </w:ins>
            </m:ctrlPr>
          </m:sSupPr>
          <m:e>
            <m:r>
              <w:ins w:id="120" w:author="Morales, Misael M" w:date="2024-01-05T14:24:00Z">
                <w:rPr>
                  <w:rFonts w:ascii="Cambria Math" w:hAnsi="Cambria Math"/>
                  <w:lang w:val="es-MX"/>
                </w:rPr>
                <m:t>G</m:t>
              </w:ins>
            </m:r>
          </m:e>
          <m:sup>
            <m:r>
              <w:ins w:id="121" w:author="Morales, Misael M" w:date="2024-01-05T14:24:00Z">
                <w:rPr>
                  <w:rFonts w:ascii="Cambria Math" w:hAnsi="Cambria Math"/>
                  <w:lang w:val="es-MX"/>
                </w:rPr>
                <m:t>i</m:t>
              </w:ins>
            </m:r>
          </m:sup>
        </m:sSup>
      </m:oMath>
      <w:ins w:id="122" w:author="Morales, Misael M" w:date="2024-01-05T14:24:00Z">
        <w:r w:rsidRPr="008A050B">
          <w:rPr>
            <w:rPrChange w:id="123" w:author="Morales, Misael M" w:date="2024-01-05T14:24:00Z">
              <w:rPr>
                <w:lang w:val="es-MX"/>
              </w:rPr>
            </w:rPrChange>
          </w:rPr>
          <w:t xml:space="preserve"> us</w:t>
        </w:r>
        <w:r>
          <w:t xml:space="preserve">ing </w:t>
        </w:r>
        <w:proofErr w:type="spellStart"/>
        <w:r>
          <w:t>Eqs</w:t>
        </w:r>
        <w:proofErr w:type="spellEnd"/>
        <w:r>
          <w:t>. (1) and (2), respectively.</w:t>
        </w:r>
      </w:ins>
    </w:p>
    <w:p w14:paraId="59DB4FE6" w14:textId="3938AF33" w:rsidR="008A050B" w:rsidRDefault="008A050B" w:rsidP="008A050B">
      <w:pPr>
        <w:pStyle w:val="para1"/>
        <w:numPr>
          <w:ilvl w:val="0"/>
          <w:numId w:val="3"/>
        </w:numPr>
        <w:rPr>
          <w:ins w:id="124" w:author="Morales, Misael M" w:date="2024-01-05T14:24:00Z"/>
          <w:lang w:val="es-MX"/>
        </w:rPr>
      </w:pPr>
      <w:ins w:id="125" w:author="Morales, Misael M" w:date="2024-01-05T14:24:00Z">
        <w:r w:rsidRPr="008A050B">
          <w:rPr>
            <w:lang w:val="es-MX"/>
            <w:rPrChange w:id="126" w:author="Morales, Misael M" w:date="2024-01-05T14:24:00Z">
              <w:rPr/>
            </w:rPrChange>
          </w:rPr>
          <w:t xml:space="preserve">Calculate </w:t>
        </w:r>
      </w:ins>
      <m:oMath>
        <m:sSubSup>
          <m:sSubSupPr>
            <m:ctrlPr>
              <w:ins w:id="127" w:author="Morales, Misael M" w:date="2024-01-05T14:24:00Z">
                <w:rPr>
                  <w:rFonts w:ascii="Cambria Math" w:hAnsi="Cambria Math"/>
                  <w:i/>
                </w:rPr>
              </w:ins>
            </m:ctrlPr>
          </m:sSubSupPr>
          <m:e>
            <m:r>
              <w:ins w:id="128" w:author="Morales, Misael M" w:date="2024-01-05T14:24:00Z">
                <w:rPr>
                  <w:rFonts w:ascii="Cambria Math" w:hAnsi="Cambria Math"/>
                </w:rPr>
                <m:t>G</m:t>
              </w:ins>
            </m:r>
          </m:e>
          <m:sub>
            <m:r>
              <w:ins w:id="129" w:author="Morales, Misael M" w:date="2024-01-05T14:24:00Z">
                <w:rPr>
                  <w:rFonts w:ascii="Cambria Math" w:hAnsi="Cambria Math"/>
                </w:rPr>
                <m:t>D</m:t>
              </w:ins>
            </m:r>
          </m:sub>
          <m:sup>
            <m:r>
              <w:ins w:id="130" w:author="Morales, Misael M" w:date="2024-01-05T14:24:00Z">
                <w:rPr>
                  <w:rFonts w:ascii="Cambria Math" w:hAnsi="Cambria Math"/>
                </w:rPr>
                <m:t>i</m:t>
              </w:ins>
            </m:r>
          </m:sup>
        </m:sSubSup>
        <m:r>
          <w:ins w:id="131" w:author="Morales, Misael M" w:date="2024-01-05T14:24:00Z">
            <w:rPr>
              <w:rFonts w:ascii="Cambria Math" w:hAnsi="Cambria Math"/>
              <w:lang w:val="es-MX"/>
            </w:rPr>
            <m:t>=</m:t>
          </w:ins>
        </m:r>
        <m:sSubSup>
          <m:sSubSupPr>
            <m:ctrlPr>
              <w:ins w:id="132" w:author="Morales, Misael M" w:date="2024-01-05T14:24:00Z">
                <w:rPr>
                  <w:rFonts w:ascii="Cambria Math" w:hAnsi="Cambria Math"/>
                  <w:i/>
                  <w:lang w:val="es-MX"/>
                </w:rPr>
              </w:ins>
            </m:ctrlPr>
          </m:sSubSupPr>
          <m:e>
            <m:r>
              <w:ins w:id="133" w:author="Morales, Misael M" w:date="2024-01-05T14:24:00Z">
                <w:rPr>
                  <w:rFonts w:ascii="Cambria Math" w:hAnsi="Cambria Math"/>
                  <w:lang w:val="es-MX"/>
                </w:rPr>
                <m:t>C</m:t>
              </w:ins>
            </m:r>
          </m:e>
          <m:sub>
            <m:r>
              <w:ins w:id="134" w:author="Morales, Misael M" w:date="2024-01-05T14:24:00Z">
                <w:rPr>
                  <w:rFonts w:ascii="Cambria Math" w:hAnsi="Cambria Math"/>
                  <w:lang w:val="es-MX"/>
                </w:rPr>
                <m:t>D</m:t>
              </w:ins>
            </m:r>
          </m:sub>
          <m:sup>
            <m:r>
              <w:ins w:id="135" w:author="Morales, Misael M" w:date="2024-01-05T14:24:00Z">
                <w:rPr>
                  <w:rFonts w:ascii="Cambria Math" w:hAnsi="Cambria Math"/>
                  <w:lang w:val="es-MX"/>
                </w:rPr>
                <m:t>-</m:t>
              </w:ins>
            </m:r>
            <m:f>
              <m:fPr>
                <m:ctrlPr>
                  <w:ins w:id="136" w:author="Morales, Misael M" w:date="2024-01-05T14:24:00Z">
                    <w:rPr>
                      <w:rFonts w:ascii="Cambria Math" w:hAnsi="Cambria Math"/>
                      <w:i/>
                      <w:lang w:val="es-MX"/>
                    </w:rPr>
                  </w:ins>
                </m:ctrlPr>
              </m:fPr>
              <m:num>
                <m:r>
                  <w:ins w:id="137" w:author="Morales, Misael M" w:date="2024-01-05T14:24:00Z">
                    <w:rPr>
                      <w:rFonts w:ascii="Cambria Math" w:hAnsi="Cambria Math"/>
                      <w:lang w:val="es-MX"/>
                    </w:rPr>
                    <m:t>1</m:t>
                  </w:ins>
                </m:r>
              </m:num>
              <m:den>
                <m:r>
                  <w:ins w:id="138" w:author="Morales, Misael M" w:date="2024-01-05T14:24:00Z">
                    <w:rPr>
                      <w:rFonts w:ascii="Cambria Math" w:hAnsi="Cambria Math"/>
                      <w:lang w:val="es-MX"/>
                    </w:rPr>
                    <m:t>2</m:t>
                  </w:ins>
                </m:r>
              </m:den>
            </m:f>
          </m:sup>
        </m:sSubSup>
        <m:r>
          <w:ins w:id="139" w:author="Morales, Misael M" w:date="2024-01-05T14:24:00Z">
            <m:rPr>
              <m:sty m:val="p"/>
            </m:rPr>
            <w:rPr>
              <w:rFonts w:ascii="Cambria Math" w:hAnsi="Cambria Math"/>
              <w:lang w:val="es-MX"/>
            </w:rPr>
            <m:t>Δ</m:t>
          </w:ins>
        </m:r>
        <m:sSup>
          <m:sSupPr>
            <m:ctrlPr>
              <w:ins w:id="140" w:author="Morales, Misael M" w:date="2024-01-05T14:24:00Z">
                <w:rPr>
                  <w:rFonts w:ascii="Cambria Math" w:hAnsi="Cambria Math"/>
                  <w:i/>
                  <w:lang w:val="es-MX"/>
                </w:rPr>
              </w:ins>
            </m:ctrlPr>
          </m:sSupPr>
          <m:e>
            <m:r>
              <w:ins w:id="141" w:author="Morales, Misael M" w:date="2024-01-05T14:24:00Z">
                <w:rPr>
                  <w:rFonts w:ascii="Cambria Math" w:hAnsi="Cambria Math"/>
                  <w:lang w:val="es-MX"/>
                </w:rPr>
                <m:t>D</m:t>
              </w:ins>
            </m:r>
          </m:e>
          <m:sup>
            <m:r>
              <w:ins w:id="142" w:author="Morales, Misael M" w:date="2024-01-05T14:24:00Z">
                <w:rPr>
                  <w:rFonts w:ascii="Cambria Math" w:hAnsi="Cambria Math"/>
                  <w:lang w:val="es-MX"/>
                </w:rPr>
                <m:t>i</m:t>
              </w:ins>
            </m:r>
          </m:sup>
        </m:sSup>
      </m:oMath>
    </w:p>
    <w:p w14:paraId="414C3A85" w14:textId="2FE8A746" w:rsidR="008A050B" w:rsidRDefault="008A050B" w:rsidP="008A050B">
      <w:pPr>
        <w:pStyle w:val="para1"/>
        <w:numPr>
          <w:ilvl w:val="0"/>
          <w:numId w:val="3"/>
        </w:numPr>
        <w:rPr>
          <w:ins w:id="143" w:author="Morales, Misael M" w:date="2024-01-05T14:25:00Z"/>
          <w:lang w:val="es-MX"/>
        </w:rPr>
      </w:pPr>
      <w:proofErr w:type="spellStart"/>
      <w:ins w:id="144" w:author="Morales, Misael M" w:date="2024-01-05T14:24:00Z">
        <w:r>
          <w:rPr>
            <w:lang w:val="es-MX"/>
          </w:rPr>
          <w:t>If</w:t>
        </w:r>
        <w:proofErr w:type="spellEnd"/>
        <w:r>
          <w:rPr>
            <w:lang w:val="es-MX"/>
          </w:rPr>
          <w:t xml:space="preserve"> </w:t>
        </w:r>
      </w:ins>
      <m:oMath>
        <m:r>
          <w:ins w:id="145" w:author="Morales, Misael M" w:date="2024-01-05T14:25:00Z">
            <w:rPr>
              <w:rFonts w:ascii="Cambria Math" w:hAnsi="Cambria Math"/>
              <w:lang w:val="es-MX"/>
            </w:rPr>
            <m:t>i=1</m:t>
          </w:ins>
        </m:r>
      </m:oMath>
      <w:ins w:id="146" w:author="Morales, Misael M" w:date="2024-01-05T14:25:00Z">
        <w:r>
          <w:rPr>
            <w:lang w:val="es-MX"/>
          </w:rPr>
          <w:t>, then:</w:t>
        </w:r>
      </w:ins>
    </w:p>
    <w:p w14:paraId="5F8BC2B8" w14:textId="7BF6D615" w:rsidR="008A050B" w:rsidRDefault="008A050B" w:rsidP="008A050B">
      <w:pPr>
        <w:pStyle w:val="para1"/>
        <w:numPr>
          <w:ilvl w:val="1"/>
          <w:numId w:val="3"/>
        </w:numPr>
        <w:rPr>
          <w:ins w:id="147" w:author="Morales, Misael M" w:date="2024-01-05T14:25:00Z"/>
        </w:rPr>
      </w:pPr>
      <w:ins w:id="148" w:author="Morales, Misael M" w:date="2024-01-05T14:25:00Z">
        <w:r w:rsidRPr="008A050B">
          <w:rPr>
            <w:rPrChange w:id="149" w:author="Morales, Misael M" w:date="2024-01-05T14:25:00Z">
              <w:rPr>
                <w:lang w:val="es-MX"/>
              </w:rPr>
            </w:rPrChange>
          </w:rPr>
          <w:t xml:space="preserve">Set </w:t>
        </w:r>
      </w:ins>
      <m:oMath>
        <m:sSub>
          <m:sSubPr>
            <m:ctrlPr>
              <w:ins w:id="150" w:author="Morales, Misael M" w:date="2024-01-05T14:25:00Z">
                <w:rPr>
                  <w:rFonts w:ascii="Cambria Math" w:hAnsi="Cambria Math"/>
                  <w:i/>
                  <w:lang w:val="es-MX"/>
                </w:rPr>
              </w:ins>
            </m:ctrlPr>
          </m:sSubPr>
          <m:e>
            <m:r>
              <w:ins w:id="151" w:author="Morales, Misael M" w:date="2024-01-05T14:25:00Z">
                <w:rPr>
                  <w:rFonts w:ascii="Cambria Math" w:hAnsi="Cambria Math"/>
                  <w:lang w:val="es-MX"/>
                </w:rPr>
                <m:t>α</m:t>
              </w:ins>
            </m:r>
          </m:e>
          <m:sub>
            <m:r>
              <w:ins w:id="152" w:author="Morales, Misael M" w:date="2024-01-05T14:25:00Z">
                <w:rPr>
                  <w:rFonts w:ascii="Cambria Math" w:hAnsi="Cambria Math"/>
                  <w:rPrChange w:id="153" w:author="Morales, Misael M" w:date="2024-01-05T14:25:00Z">
                    <w:rPr>
                      <w:rFonts w:ascii="Cambria Math" w:hAnsi="Cambria Math"/>
                      <w:lang w:val="es-MX"/>
                    </w:rPr>
                  </w:rPrChange>
                </w:rPr>
                <m:t>1</m:t>
              </w:ins>
            </m:r>
          </m:sub>
        </m:sSub>
        <m:r>
          <w:ins w:id="154" w:author="Morales, Misael M" w:date="2024-01-05T14:25:00Z">
            <w:rPr>
              <w:rFonts w:ascii="Cambria Math" w:hAnsi="Cambria Math"/>
              <w:rPrChange w:id="155" w:author="Morales, Misael M" w:date="2024-01-05T14:25:00Z">
                <w:rPr>
                  <w:rFonts w:ascii="Cambria Math" w:hAnsi="Cambria Math"/>
                  <w:lang w:val="es-MX"/>
                </w:rPr>
              </w:rPrChange>
            </w:rPr>
            <m:t>=</m:t>
          </w:ins>
        </m:r>
        <m:func>
          <m:funcPr>
            <m:ctrlPr>
              <w:rPr>
                <w:rFonts w:ascii="Cambria Math" w:hAnsi="Cambria Math"/>
                <w:i/>
                <w:lang w:val="es-MX"/>
              </w:rPr>
            </m:ctrlPr>
          </m:funcPr>
          <m:fName>
            <m:r>
              <m:rPr>
                <m:sty m:val="p"/>
              </m:rPr>
              <w:rPr>
                <w:rFonts w:ascii="Cambria Math" w:hAnsi="Cambria Math"/>
                <w:rPrChange w:id="156" w:author="Morales, Misael M" w:date="2024-01-05T14:25:00Z">
                  <w:rPr>
                    <w:rFonts w:ascii="Cambria Math" w:hAnsi="Cambria Math"/>
                    <w:lang w:val="es-MX"/>
                  </w:rPr>
                </w:rPrChange>
              </w:rPr>
              <m:t>max</m:t>
            </m:r>
          </m:fName>
          <m:e>
            <m:d>
              <m:dPr>
                <m:begChr m:val="{"/>
                <m:endChr m:val="}"/>
                <m:ctrlPr>
                  <w:ins w:id="157" w:author="Morales, Misael M" w:date="2024-01-05T14:25:00Z">
                    <w:rPr>
                      <w:rFonts w:ascii="Cambria Math" w:hAnsi="Cambria Math"/>
                      <w:i/>
                      <w:lang w:val="es-MX"/>
                    </w:rPr>
                  </w:ins>
                </m:ctrlPr>
              </m:dPr>
              <m:e>
                <m:sSup>
                  <m:sSupPr>
                    <m:ctrlPr>
                      <w:ins w:id="158" w:author="Morales, Misael M" w:date="2024-01-05T14:25:00Z">
                        <w:rPr>
                          <w:rFonts w:ascii="Cambria Math" w:hAnsi="Cambria Math"/>
                          <w:i/>
                          <w:lang w:val="es-MX"/>
                        </w:rPr>
                      </w:ins>
                    </m:ctrlPr>
                  </m:sSupPr>
                  <m:e>
                    <m:acc>
                      <m:accPr>
                        <m:chr m:val="̅"/>
                        <m:ctrlPr>
                          <w:ins w:id="159" w:author="Morales, Misael M" w:date="2024-01-05T14:25:00Z">
                            <w:rPr>
                              <w:rFonts w:ascii="Cambria Math" w:hAnsi="Cambria Math"/>
                              <w:i/>
                              <w:lang w:val="es-MX"/>
                            </w:rPr>
                          </w:ins>
                        </m:ctrlPr>
                      </m:accPr>
                      <m:e>
                        <m:r>
                          <w:ins w:id="160" w:author="Morales, Misael M" w:date="2024-01-05T14:25:00Z">
                            <w:rPr>
                              <w:rFonts w:ascii="Cambria Math" w:hAnsi="Cambria Math"/>
                              <w:lang w:val="es-MX"/>
                            </w:rPr>
                            <m:t>λ</m:t>
                          </w:ins>
                        </m:r>
                      </m:e>
                    </m:acc>
                  </m:e>
                  <m:sup>
                    <m:r>
                      <w:ins w:id="161" w:author="Morales, Misael M" w:date="2024-01-05T14:25:00Z">
                        <w:rPr>
                          <w:rFonts w:ascii="Cambria Math" w:hAnsi="Cambria Math"/>
                          <w:rPrChange w:id="162" w:author="Morales, Misael M" w:date="2024-01-05T14:25:00Z">
                            <w:rPr>
                              <w:rFonts w:ascii="Cambria Math" w:hAnsi="Cambria Math"/>
                              <w:lang w:val="es-MX"/>
                            </w:rPr>
                          </w:rPrChange>
                        </w:rPr>
                        <m:t>2</m:t>
                      </w:ins>
                    </m:r>
                  </m:sup>
                </m:sSup>
                <m:r>
                  <w:ins w:id="163" w:author="Morales, Misael M" w:date="2024-01-05T14:25:00Z">
                    <w:rPr>
                      <w:rFonts w:ascii="Cambria Math" w:hAnsi="Cambria Math"/>
                      <w:rPrChange w:id="164" w:author="Morales, Misael M" w:date="2024-01-05T14:25:00Z">
                        <w:rPr>
                          <w:rFonts w:ascii="Cambria Math" w:hAnsi="Cambria Math"/>
                          <w:lang w:val="es-MX"/>
                        </w:rPr>
                      </w:rPrChange>
                    </w:rPr>
                    <m:t>,</m:t>
                  </w:ins>
                </m:r>
                <m:sSub>
                  <m:sSubPr>
                    <m:ctrlPr>
                      <w:ins w:id="165" w:author="Morales, Misael M" w:date="2024-01-05T14:25:00Z">
                        <w:rPr>
                          <w:rFonts w:ascii="Cambria Math" w:hAnsi="Cambria Math"/>
                          <w:i/>
                          <w:lang w:val="es-MX"/>
                        </w:rPr>
                      </w:ins>
                    </m:ctrlPr>
                  </m:sSubPr>
                  <m:e>
                    <m:r>
                      <w:ins w:id="166" w:author="Morales, Misael M" w:date="2024-01-05T14:25:00Z">
                        <w:rPr>
                          <w:rFonts w:ascii="Cambria Math" w:hAnsi="Cambria Math"/>
                          <w:lang w:val="es-MX"/>
                        </w:rPr>
                        <m:t>N</m:t>
                      </w:ins>
                    </m:r>
                  </m:e>
                  <m:sub>
                    <m:r>
                      <w:ins w:id="167" w:author="Morales, Misael M" w:date="2024-01-05T14:25:00Z">
                        <w:rPr>
                          <w:rFonts w:ascii="Cambria Math" w:hAnsi="Cambria Math"/>
                          <w:lang w:val="es-MX"/>
                        </w:rPr>
                        <m:t>a</m:t>
                      </w:ins>
                    </m:r>
                  </m:sub>
                </m:sSub>
              </m:e>
            </m:d>
          </m:e>
        </m:func>
      </m:oMath>
      <w:ins w:id="168" w:author="Morales, Misael M" w:date="2024-01-05T14:25:00Z">
        <w:r w:rsidRPr="008A050B">
          <w:rPr>
            <w:rPrChange w:id="169" w:author="Morales, Misael M" w:date="2024-01-05T14:25:00Z">
              <w:rPr>
                <w:lang w:val="es-MX"/>
              </w:rPr>
            </w:rPrChange>
          </w:rPr>
          <w:t>,</w:t>
        </w:r>
        <w:r>
          <w:t xml:space="preserve"> where </w:t>
        </w:r>
      </w:ins>
      <m:oMath>
        <m:acc>
          <m:accPr>
            <m:chr m:val="̅"/>
            <m:ctrlPr>
              <w:ins w:id="170" w:author="Morales, Misael M" w:date="2024-01-05T14:25:00Z">
                <w:rPr>
                  <w:rFonts w:ascii="Cambria Math" w:hAnsi="Cambria Math"/>
                  <w:i/>
                </w:rPr>
              </w:ins>
            </m:ctrlPr>
          </m:accPr>
          <m:e>
            <m:r>
              <w:ins w:id="171" w:author="Morales, Misael M" w:date="2024-01-05T14:25:00Z">
                <w:rPr>
                  <w:rFonts w:ascii="Cambria Math" w:hAnsi="Cambria Math"/>
                </w:rPr>
                <m:t>λ</m:t>
              </w:ins>
            </m:r>
          </m:e>
        </m:acc>
      </m:oMath>
      <w:ins w:id="172" w:author="Morales, Misael M" w:date="2024-01-05T14:25:00Z">
        <w:r>
          <w:t xml:space="preserve"> is the average singular value of </w:t>
        </w:r>
      </w:ins>
      <m:oMath>
        <m:sSubSup>
          <m:sSubSupPr>
            <m:ctrlPr>
              <w:ins w:id="173" w:author="Morales, Misael M" w:date="2024-01-05T14:25:00Z">
                <w:rPr>
                  <w:rFonts w:ascii="Cambria Math" w:hAnsi="Cambria Math"/>
                  <w:i/>
                </w:rPr>
              </w:ins>
            </m:ctrlPr>
          </m:sSubSupPr>
          <m:e>
            <m:r>
              <w:ins w:id="174" w:author="Morales, Misael M" w:date="2024-01-05T14:25:00Z">
                <w:rPr>
                  <w:rFonts w:ascii="Cambria Math" w:hAnsi="Cambria Math"/>
                </w:rPr>
                <m:t>G</m:t>
              </w:ins>
            </m:r>
          </m:e>
          <m:sub>
            <m:r>
              <w:ins w:id="175" w:author="Morales, Misael M" w:date="2024-01-05T14:25:00Z">
                <w:rPr>
                  <w:rFonts w:ascii="Cambria Math" w:hAnsi="Cambria Math"/>
                </w:rPr>
                <m:t>D</m:t>
              </w:ins>
            </m:r>
          </m:sub>
          <m:sup>
            <m:r>
              <w:ins w:id="176" w:author="Morales, Misael M" w:date="2024-01-05T14:25:00Z">
                <w:rPr>
                  <w:rFonts w:ascii="Cambria Math" w:hAnsi="Cambria Math"/>
                </w:rPr>
                <m:t>i</m:t>
              </w:ins>
            </m:r>
          </m:sup>
        </m:sSubSup>
      </m:oMath>
      <w:ins w:id="177" w:author="Morales, Misael M" w:date="2024-01-05T14:25:00Z">
        <w:r>
          <w:t>.</w:t>
        </w:r>
      </w:ins>
    </w:p>
    <w:p w14:paraId="324C2255" w14:textId="5966CD74" w:rsidR="008A050B" w:rsidRDefault="008A050B" w:rsidP="008A050B">
      <w:pPr>
        <w:pStyle w:val="para1"/>
        <w:numPr>
          <w:ilvl w:val="1"/>
          <w:numId w:val="3"/>
        </w:numPr>
        <w:rPr>
          <w:ins w:id="178" w:author="Morales, Misael M" w:date="2024-01-05T14:26:00Z"/>
        </w:rPr>
      </w:pPr>
      <w:ins w:id="179" w:author="Morales, Misael M" w:date="2024-01-05T14:25:00Z">
        <w:r>
          <w:t xml:space="preserve">Solve </w:t>
        </w:r>
      </w:ins>
      <m:oMath>
        <m:f>
          <m:fPr>
            <m:ctrlPr>
              <w:ins w:id="180" w:author="Morales, Misael M" w:date="2024-01-05T14:25:00Z">
                <w:rPr>
                  <w:rFonts w:ascii="Cambria Math" w:hAnsi="Cambria Math"/>
                  <w:i/>
                </w:rPr>
              </w:ins>
            </m:ctrlPr>
          </m:fPr>
          <m:num>
            <m:r>
              <w:ins w:id="181" w:author="Morales, Misael M" w:date="2024-01-05T14:25:00Z">
                <w:rPr>
                  <w:rFonts w:ascii="Cambria Math" w:hAnsi="Cambria Math"/>
                </w:rPr>
                <m:t>1-</m:t>
              </w:ins>
            </m:r>
            <m:sSup>
              <m:sSupPr>
                <m:ctrlPr>
                  <w:ins w:id="182" w:author="Morales, Misael M" w:date="2024-01-05T14:25:00Z">
                    <w:rPr>
                      <w:rFonts w:ascii="Cambria Math" w:hAnsi="Cambria Math"/>
                      <w:i/>
                    </w:rPr>
                  </w:ins>
                </m:ctrlPr>
              </m:sSupPr>
              <m:e>
                <m:d>
                  <m:dPr>
                    <m:ctrlPr>
                      <w:ins w:id="183" w:author="Morales, Misael M" w:date="2024-01-05T14:25:00Z">
                        <w:rPr>
                          <w:rFonts w:ascii="Cambria Math" w:hAnsi="Cambria Math"/>
                          <w:i/>
                        </w:rPr>
                      </w:ins>
                    </m:ctrlPr>
                  </m:dPr>
                  <m:e>
                    <m:f>
                      <m:fPr>
                        <m:ctrlPr>
                          <w:ins w:id="184" w:author="Morales, Misael M" w:date="2024-01-05T14:25:00Z">
                            <w:rPr>
                              <w:rFonts w:ascii="Cambria Math" w:hAnsi="Cambria Math"/>
                              <w:i/>
                            </w:rPr>
                          </w:ins>
                        </m:ctrlPr>
                      </m:fPr>
                      <m:num>
                        <m:r>
                          <w:ins w:id="185" w:author="Morales, Misael M" w:date="2024-01-05T14:25:00Z">
                            <w:rPr>
                              <w:rFonts w:ascii="Cambria Math" w:hAnsi="Cambria Math"/>
                            </w:rPr>
                            <m:t>1</m:t>
                          </w:ins>
                        </m:r>
                      </m:num>
                      <m:den>
                        <m:r>
                          <w:ins w:id="186" w:author="Morales, Misael M" w:date="2024-01-05T14:25:00Z">
                            <w:rPr>
                              <w:rFonts w:ascii="Cambria Math" w:hAnsi="Cambria Math"/>
                            </w:rPr>
                            <m:t>β</m:t>
                          </w:ins>
                        </m:r>
                      </m:den>
                    </m:f>
                  </m:e>
                </m:d>
              </m:e>
              <m:sup>
                <m:sSub>
                  <m:sSubPr>
                    <m:ctrlPr>
                      <w:ins w:id="187" w:author="Morales, Misael M" w:date="2024-01-05T14:25:00Z">
                        <w:rPr>
                          <w:rFonts w:ascii="Cambria Math" w:hAnsi="Cambria Math"/>
                          <w:i/>
                        </w:rPr>
                      </w:ins>
                    </m:ctrlPr>
                  </m:sSubPr>
                  <m:e>
                    <m:r>
                      <w:ins w:id="188" w:author="Morales, Misael M" w:date="2024-01-05T14:25:00Z">
                        <w:rPr>
                          <w:rFonts w:ascii="Cambria Math" w:hAnsi="Cambria Math"/>
                        </w:rPr>
                        <m:t>N</m:t>
                      </w:ins>
                    </m:r>
                  </m:e>
                  <m:sub>
                    <m:r>
                      <w:ins w:id="189" w:author="Morales, Misael M" w:date="2024-01-05T14:25:00Z">
                        <w:rPr>
                          <w:rFonts w:ascii="Cambria Math" w:hAnsi="Cambria Math"/>
                        </w:rPr>
                        <m:t>a</m:t>
                      </w:ins>
                    </m:r>
                  </m:sub>
                </m:sSub>
                <m:r>
                  <w:ins w:id="190" w:author="Morales, Misael M" w:date="2024-01-05T14:25:00Z">
                    <w:rPr>
                      <w:rFonts w:ascii="Cambria Math" w:hAnsi="Cambria Math"/>
                    </w:rPr>
                    <m:t>-1</m:t>
                  </w:ins>
                </m:r>
              </m:sup>
            </m:sSup>
          </m:num>
          <m:den>
            <m:r>
              <w:ins w:id="191" w:author="Morales, Misael M" w:date="2024-01-05T14:25:00Z">
                <w:rPr>
                  <w:rFonts w:ascii="Cambria Math" w:hAnsi="Cambria Math"/>
                </w:rPr>
                <m:t>1-(</m:t>
              </w:ins>
            </m:r>
            <m:f>
              <m:fPr>
                <m:ctrlPr>
                  <w:ins w:id="192" w:author="Morales, Misael M" w:date="2024-01-05T14:25:00Z">
                    <w:rPr>
                      <w:rFonts w:ascii="Cambria Math" w:hAnsi="Cambria Math"/>
                      <w:i/>
                    </w:rPr>
                  </w:ins>
                </m:ctrlPr>
              </m:fPr>
              <m:num>
                <m:r>
                  <w:ins w:id="193" w:author="Morales, Misael M" w:date="2024-01-05T14:25:00Z">
                    <w:rPr>
                      <w:rFonts w:ascii="Cambria Math" w:hAnsi="Cambria Math"/>
                    </w:rPr>
                    <m:t>1</m:t>
                  </w:ins>
                </m:r>
              </m:num>
              <m:den>
                <m:r>
                  <w:ins w:id="194" w:author="Morales, Misael M" w:date="2024-01-05T14:25:00Z">
                    <w:rPr>
                      <w:rFonts w:ascii="Cambria Math" w:hAnsi="Cambria Math"/>
                    </w:rPr>
                    <m:t>β</m:t>
                  </w:ins>
                </m:r>
              </m:den>
            </m:f>
            <m:r>
              <w:ins w:id="195" w:author="Morales, Misael M" w:date="2024-01-05T14:25:00Z">
                <w:rPr>
                  <w:rFonts w:ascii="Cambria Math" w:hAnsi="Cambria Math"/>
                </w:rPr>
                <m:t>)</m:t>
              </w:ins>
            </m:r>
          </m:den>
        </m:f>
        <m:r>
          <w:ins w:id="196" w:author="Morales, Misael M" w:date="2024-01-05T14:26:00Z">
            <w:rPr>
              <w:rFonts w:ascii="Cambria Math" w:hAnsi="Cambria Math"/>
            </w:rPr>
            <m:t>=</m:t>
          </w:ins>
        </m:r>
        <m:sSub>
          <m:sSubPr>
            <m:ctrlPr>
              <w:ins w:id="197" w:author="Morales, Misael M" w:date="2024-01-05T14:26:00Z">
                <w:rPr>
                  <w:rFonts w:ascii="Cambria Math" w:hAnsi="Cambria Math"/>
                  <w:i/>
                </w:rPr>
              </w:ins>
            </m:ctrlPr>
          </m:sSubPr>
          <m:e>
            <m:r>
              <w:ins w:id="198" w:author="Morales, Misael M" w:date="2024-01-05T14:26:00Z">
                <w:rPr>
                  <w:rFonts w:ascii="Cambria Math" w:hAnsi="Cambria Math"/>
                </w:rPr>
                <m:t>α</m:t>
              </w:ins>
            </m:r>
          </m:e>
          <m:sub>
            <m:r>
              <w:ins w:id="199" w:author="Morales, Misael M" w:date="2024-01-05T14:26:00Z">
                <w:rPr>
                  <w:rFonts w:ascii="Cambria Math" w:hAnsi="Cambria Math"/>
                </w:rPr>
                <m:t>1</m:t>
              </w:ins>
            </m:r>
          </m:sub>
        </m:sSub>
      </m:oMath>
      <w:ins w:id="200" w:author="Morales, Misael M" w:date="2024-01-05T14:26:00Z">
        <w:r>
          <w:t xml:space="preserve"> for </w:t>
        </w:r>
      </w:ins>
      <m:oMath>
        <m:r>
          <w:ins w:id="201" w:author="Morales, Misael M" w:date="2024-01-05T14:26:00Z">
            <w:rPr>
              <w:rFonts w:ascii="Cambria Math" w:hAnsi="Cambria Math"/>
            </w:rPr>
            <m:t>β</m:t>
          </w:ins>
        </m:r>
      </m:oMath>
    </w:p>
    <w:p w14:paraId="09FD855C" w14:textId="672065F2" w:rsidR="008A050B" w:rsidRDefault="008A050B" w:rsidP="008A050B">
      <w:pPr>
        <w:pStyle w:val="para1"/>
        <w:numPr>
          <w:ilvl w:val="0"/>
          <w:numId w:val="3"/>
        </w:numPr>
        <w:rPr>
          <w:ins w:id="202" w:author="Morales, Misael M" w:date="2024-01-05T14:26:00Z"/>
        </w:rPr>
      </w:pPr>
      <w:ins w:id="203" w:author="Morales, Misael M" w:date="2024-01-05T14:26:00Z">
        <w:r>
          <w:t>Else:</w:t>
        </w:r>
      </w:ins>
    </w:p>
    <w:p w14:paraId="19B28EB8" w14:textId="0079E185" w:rsidR="008A050B" w:rsidRDefault="008A050B" w:rsidP="008A050B">
      <w:pPr>
        <w:pStyle w:val="para1"/>
        <w:numPr>
          <w:ilvl w:val="1"/>
          <w:numId w:val="3"/>
        </w:numPr>
        <w:rPr>
          <w:ins w:id="204" w:author="Morales, Misael M" w:date="2024-01-05T14:26:00Z"/>
        </w:rPr>
      </w:pPr>
      <w:ins w:id="205" w:author="Morales, Misael M" w:date="2024-01-05T14:26:00Z">
        <w:r>
          <w:t xml:space="preserve">Set </w:t>
        </w:r>
      </w:ins>
      <m:oMath>
        <m:sSub>
          <m:sSubPr>
            <m:ctrlPr>
              <w:ins w:id="206" w:author="Morales, Misael M" w:date="2024-01-05T14:26:00Z">
                <w:rPr>
                  <w:rFonts w:ascii="Cambria Math" w:hAnsi="Cambria Math"/>
                  <w:i/>
                </w:rPr>
              </w:ins>
            </m:ctrlPr>
          </m:sSubPr>
          <m:e>
            <m:r>
              <w:ins w:id="207" w:author="Morales, Misael M" w:date="2024-01-05T14:26:00Z">
                <w:rPr>
                  <w:rFonts w:ascii="Cambria Math" w:hAnsi="Cambria Math"/>
                </w:rPr>
                <m:t>α</m:t>
              </w:ins>
            </m:r>
          </m:e>
          <m:sub>
            <m:r>
              <w:ins w:id="208" w:author="Morales, Misael M" w:date="2024-01-05T14:26:00Z">
                <w:rPr>
                  <w:rFonts w:ascii="Cambria Math" w:hAnsi="Cambria Math"/>
                </w:rPr>
                <m:t>i</m:t>
              </w:ins>
            </m:r>
          </m:sub>
        </m:sSub>
        <m:r>
          <w:ins w:id="209" w:author="Morales, Misael M" w:date="2024-01-05T14:26:00Z">
            <w:rPr>
              <w:rFonts w:ascii="Cambria Math" w:hAnsi="Cambria Math"/>
            </w:rPr>
            <m:t>=</m:t>
          </w:ins>
        </m:r>
        <m:sSup>
          <m:sSupPr>
            <m:ctrlPr>
              <w:ins w:id="210" w:author="Morales, Misael M" w:date="2024-01-05T14:26:00Z">
                <w:rPr>
                  <w:rFonts w:ascii="Cambria Math" w:hAnsi="Cambria Math"/>
                  <w:i/>
                </w:rPr>
              </w:ins>
            </m:ctrlPr>
          </m:sSupPr>
          <m:e>
            <m:r>
              <w:ins w:id="211" w:author="Morales, Misael M" w:date="2024-01-05T14:26:00Z">
                <w:rPr>
                  <w:rFonts w:ascii="Cambria Math" w:hAnsi="Cambria Math"/>
                </w:rPr>
                <m:t>β</m:t>
              </w:ins>
            </m:r>
          </m:e>
          <m:sup>
            <m:r>
              <w:ins w:id="212" w:author="Morales, Misael M" w:date="2024-01-05T14:26:00Z">
                <w:rPr>
                  <w:rFonts w:ascii="Cambria Math" w:hAnsi="Cambria Math"/>
                </w:rPr>
                <m:t>i-1</m:t>
              </w:ins>
            </m:r>
          </m:sup>
        </m:sSup>
        <m:sSub>
          <m:sSubPr>
            <m:ctrlPr>
              <w:ins w:id="213" w:author="Morales, Misael M" w:date="2024-01-05T14:26:00Z">
                <w:rPr>
                  <w:rFonts w:ascii="Cambria Math" w:hAnsi="Cambria Math"/>
                  <w:i/>
                </w:rPr>
              </w:ins>
            </m:ctrlPr>
          </m:sSubPr>
          <m:e>
            <m:r>
              <w:ins w:id="214" w:author="Morales, Misael M" w:date="2024-01-05T14:26:00Z">
                <w:rPr>
                  <w:rFonts w:ascii="Cambria Math" w:hAnsi="Cambria Math"/>
                </w:rPr>
                <m:t>α</m:t>
              </w:ins>
            </m:r>
          </m:e>
          <m:sub>
            <m:r>
              <w:ins w:id="215" w:author="Morales, Misael M" w:date="2024-01-05T14:26:00Z">
                <w:rPr>
                  <w:rFonts w:ascii="Cambria Math" w:hAnsi="Cambria Math"/>
                </w:rPr>
                <m:t>i</m:t>
              </w:ins>
            </m:r>
          </m:sub>
        </m:sSub>
      </m:oMath>
    </w:p>
    <w:p w14:paraId="67F70717" w14:textId="5C86838B" w:rsidR="008A050B" w:rsidRDefault="008A050B" w:rsidP="008A050B">
      <w:pPr>
        <w:pStyle w:val="para1"/>
        <w:numPr>
          <w:ilvl w:val="0"/>
          <w:numId w:val="3"/>
        </w:numPr>
        <w:rPr>
          <w:ins w:id="216" w:author="Morales, Misael M" w:date="2024-01-05T14:27:00Z"/>
        </w:rPr>
      </w:pPr>
      <w:ins w:id="217" w:author="Morales, Misael M" w:date="2024-01-05T14:27:00Z">
        <w:r>
          <w:t xml:space="preserve">For </w:t>
        </w:r>
      </w:ins>
      <m:oMath>
        <m:r>
          <w:ins w:id="218" w:author="Morales, Misael M" w:date="2024-01-05T14:27:00Z">
            <w:rPr>
              <w:rFonts w:ascii="Cambria Math" w:hAnsi="Cambria Math"/>
            </w:rPr>
            <m:t xml:space="preserve">j=1, 2, …, </m:t>
          </w:ins>
        </m:r>
        <m:sSub>
          <m:sSubPr>
            <m:ctrlPr>
              <w:ins w:id="219" w:author="Morales, Misael M" w:date="2024-01-05T14:27:00Z">
                <w:rPr>
                  <w:rFonts w:ascii="Cambria Math" w:hAnsi="Cambria Math"/>
                  <w:i/>
                </w:rPr>
              </w:ins>
            </m:ctrlPr>
          </m:sSubPr>
          <m:e>
            <m:r>
              <w:ins w:id="220" w:author="Morales, Misael M" w:date="2024-01-05T14:27:00Z">
                <w:rPr>
                  <w:rFonts w:ascii="Cambria Math" w:hAnsi="Cambria Math"/>
                </w:rPr>
                <m:t>N</m:t>
              </w:ins>
            </m:r>
          </m:e>
          <m:sub>
            <m:r>
              <w:ins w:id="221" w:author="Morales, Misael M" w:date="2024-01-05T14:27:00Z">
                <w:rPr>
                  <w:rFonts w:ascii="Cambria Math" w:hAnsi="Cambria Math"/>
                </w:rPr>
                <m:t>e</m:t>
              </w:ins>
            </m:r>
          </m:sub>
        </m:sSub>
      </m:oMath>
    </w:p>
    <w:p w14:paraId="042EE5BC" w14:textId="087A4AFF" w:rsidR="008A050B" w:rsidRDefault="008A050B" w:rsidP="008A050B">
      <w:pPr>
        <w:pStyle w:val="para1"/>
        <w:numPr>
          <w:ilvl w:val="1"/>
          <w:numId w:val="3"/>
        </w:numPr>
        <w:rPr>
          <w:ins w:id="222" w:author="Morales, Misael M" w:date="2024-01-05T14:28:00Z"/>
        </w:rPr>
      </w:pPr>
      <w:ins w:id="223" w:author="Morales, Misael M" w:date="2024-01-05T14:27:00Z">
        <w:r>
          <w:t xml:space="preserve">For each ensemble member, perturb the observation using </w:t>
        </w:r>
      </w:ins>
      <m:oMath>
        <m:sSubSup>
          <m:sSubSupPr>
            <m:ctrlPr>
              <w:ins w:id="224" w:author="Morales, Misael M" w:date="2024-01-05T14:27:00Z">
                <w:rPr>
                  <w:rFonts w:ascii="Cambria Math" w:hAnsi="Cambria Math"/>
                  <w:i/>
                </w:rPr>
              </w:ins>
            </m:ctrlPr>
          </m:sSubSupPr>
          <m:e>
            <m:r>
              <w:ins w:id="225" w:author="Morales, Misael M" w:date="2024-01-05T14:27:00Z">
                <w:rPr>
                  <w:rFonts w:ascii="Cambria Math" w:hAnsi="Cambria Math"/>
                </w:rPr>
                <m:t>d</m:t>
              </w:ins>
            </m:r>
          </m:e>
          <m:sub>
            <m:r>
              <w:ins w:id="226" w:author="Morales, Misael M" w:date="2024-01-05T14:27:00Z">
                <w:rPr>
                  <w:rFonts w:ascii="Cambria Math" w:hAnsi="Cambria Math"/>
                </w:rPr>
                <m:t>uc,j</m:t>
              </w:ins>
            </m:r>
          </m:sub>
          <m:sup>
            <m:r>
              <w:ins w:id="227" w:author="Morales, Misael M" w:date="2024-01-05T14:27:00Z">
                <w:rPr>
                  <w:rFonts w:ascii="Cambria Math" w:hAnsi="Cambria Math"/>
                </w:rPr>
                <m:t>i</m:t>
              </w:ins>
            </m:r>
          </m:sup>
        </m:sSubSup>
        <m:r>
          <w:ins w:id="228" w:author="Morales, Misael M" w:date="2024-01-05T14:27:00Z">
            <w:rPr>
              <w:rFonts w:ascii="Cambria Math" w:hAnsi="Cambria Math"/>
            </w:rPr>
            <m:t>=</m:t>
          </w:ins>
        </m:r>
        <m:sSub>
          <m:sSubPr>
            <m:ctrlPr>
              <w:ins w:id="229" w:author="Morales, Misael M" w:date="2024-01-05T14:27:00Z">
                <w:rPr>
                  <w:rFonts w:ascii="Cambria Math" w:hAnsi="Cambria Math"/>
                  <w:i/>
                </w:rPr>
              </w:ins>
            </m:ctrlPr>
          </m:sSubPr>
          <m:e>
            <m:r>
              <w:ins w:id="230" w:author="Morales, Misael M" w:date="2024-01-05T14:27:00Z">
                <w:rPr>
                  <w:rFonts w:ascii="Cambria Math" w:hAnsi="Cambria Math"/>
                </w:rPr>
                <m:t>d</m:t>
              </w:ins>
            </m:r>
          </m:e>
          <m:sub>
            <m:r>
              <w:ins w:id="231" w:author="Morales, Misael M" w:date="2024-01-05T14:27:00Z">
                <w:rPr>
                  <w:rFonts w:ascii="Cambria Math" w:hAnsi="Cambria Math"/>
                </w:rPr>
                <m:t>obs</m:t>
              </w:ins>
            </m:r>
          </m:sub>
        </m:sSub>
        <m:r>
          <w:ins w:id="232" w:author="Morales, Misael M" w:date="2024-01-05T14:27:00Z">
            <w:rPr>
              <w:rFonts w:ascii="Cambria Math" w:hAnsi="Cambria Math"/>
            </w:rPr>
            <m:t>+</m:t>
          </w:ins>
        </m:r>
        <m:rad>
          <m:radPr>
            <m:degHide m:val="1"/>
            <m:ctrlPr>
              <w:ins w:id="233" w:author="Morales, Misael M" w:date="2024-01-05T14:27:00Z">
                <w:rPr>
                  <w:rFonts w:ascii="Cambria Math" w:hAnsi="Cambria Math"/>
                  <w:i/>
                </w:rPr>
              </w:ins>
            </m:ctrlPr>
          </m:radPr>
          <m:deg/>
          <m:e>
            <m:sSub>
              <m:sSubPr>
                <m:ctrlPr>
                  <w:ins w:id="234" w:author="Morales, Misael M" w:date="2024-01-05T14:27:00Z">
                    <w:rPr>
                      <w:rFonts w:ascii="Cambria Math" w:hAnsi="Cambria Math"/>
                      <w:i/>
                    </w:rPr>
                  </w:ins>
                </m:ctrlPr>
              </m:sSubPr>
              <m:e>
                <m:r>
                  <w:ins w:id="235" w:author="Morales, Misael M" w:date="2024-01-05T14:27:00Z">
                    <w:rPr>
                      <w:rFonts w:ascii="Cambria Math" w:hAnsi="Cambria Math"/>
                    </w:rPr>
                    <m:t>α</m:t>
                  </w:ins>
                </m:r>
              </m:e>
              <m:sub>
                <m:r>
                  <w:ins w:id="236" w:author="Morales, Misael M" w:date="2024-01-05T14:27:00Z">
                    <w:rPr>
                      <w:rFonts w:ascii="Cambria Math" w:hAnsi="Cambria Math"/>
                    </w:rPr>
                    <m:t>i</m:t>
                  </w:ins>
                </m:r>
              </m:sub>
            </m:sSub>
          </m:e>
        </m:rad>
        <m:sSubSup>
          <m:sSubSupPr>
            <m:ctrlPr>
              <w:ins w:id="237" w:author="Morales, Misael M" w:date="2024-01-05T14:27:00Z">
                <w:rPr>
                  <w:rFonts w:ascii="Cambria Math" w:hAnsi="Cambria Math"/>
                  <w:i/>
                </w:rPr>
              </w:ins>
            </m:ctrlPr>
          </m:sSubSupPr>
          <m:e>
            <m:r>
              <w:ins w:id="238" w:author="Morales, Misael M" w:date="2024-01-05T14:27:00Z">
                <w:rPr>
                  <w:rFonts w:ascii="Cambria Math" w:hAnsi="Cambria Math"/>
                </w:rPr>
                <m:t>C</m:t>
              </w:ins>
            </m:r>
          </m:e>
          <m:sub>
            <m:r>
              <w:ins w:id="239" w:author="Morales, Misael M" w:date="2024-01-05T14:27:00Z">
                <w:rPr>
                  <w:rFonts w:ascii="Cambria Math" w:hAnsi="Cambria Math"/>
                </w:rPr>
                <m:t>D</m:t>
              </w:ins>
            </m:r>
          </m:sub>
          <m:sup>
            <m:r>
              <w:ins w:id="240" w:author="Morales, Misael M" w:date="2024-01-05T14:27:00Z">
                <w:rPr>
                  <w:rFonts w:ascii="Cambria Math" w:hAnsi="Cambria Math"/>
                </w:rPr>
                <m:t>-</m:t>
              </w:ins>
            </m:r>
            <m:f>
              <m:fPr>
                <m:ctrlPr>
                  <w:ins w:id="241" w:author="Morales, Misael M" w:date="2024-01-05T14:27:00Z">
                    <w:rPr>
                      <w:rFonts w:ascii="Cambria Math" w:hAnsi="Cambria Math"/>
                      <w:i/>
                    </w:rPr>
                  </w:ins>
                </m:ctrlPr>
              </m:fPr>
              <m:num>
                <m:r>
                  <w:ins w:id="242" w:author="Morales, Misael M" w:date="2024-01-05T14:27:00Z">
                    <w:rPr>
                      <w:rFonts w:ascii="Cambria Math" w:hAnsi="Cambria Math"/>
                    </w:rPr>
                    <m:t>1</m:t>
                  </w:ins>
                </m:r>
              </m:num>
              <m:den>
                <m:r>
                  <w:ins w:id="243" w:author="Morales, Misael M" w:date="2024-01-05T14:27:00Z">
                    <w:rPr>
                      <w:rFonts w:ascii="Cambria Math" w:hAnsi="Cambria Math"/>
                    </w:rPr>
                    <m:t>2</m:t>
                  </w:ins>
                </m:r>
              </m:den>
            </m:f>
          </m:sup>
        </m:sSubSup>
        <m:sSub>
          <m:sSubPr>
            <m:ctrlPr>
              <w:ins w:id="244" w:author="Morales, Misael M" w:date="2024-01-05T14:27:00Z">
                <w:rPr>
                  <w:rFonts w:ascii="Cambria Math" w:hAnsi="Cambria Math"/>
                  <w:i/>
                </w:rPr>
              </w:ins>
            </m:ctrlPr>
          </m:sSubPr>
          <m:e>
            <m:r>
              <w:ins w:id="245" w:author="Morales, Misael M" w:date="2024-01-05T14:27:00Z">
                <w:rPr>
                  <w:rFonts w:ascii="Cambria Math" w:hAnsi="Cambria Math"/>
                </w:rPr>
                <m:t>z</m:t>
              </w:ins>
            </m:r>
          </m:e>
          <m:sub>
            <m:r>
              <w:ins w:id="246" w:author="Morales, Misael M" w:date="2024-01-05T14:27:00Z">
                <w:rPr>
                  <w:rFonts w:ascii="Cambria Math" w:hAnsi="Cambria Math"/>
                </w:rPr>
                <m:t>j</m:t>
              </w:ins>
            </m:r>
          </m:sub>
        </m:sSub>
      </m:oMath>
      <w:ins w:id="247" w:author="Morales, Misael M" w:date="2024-01-05T14:27:00Z">
        <w:r>
          <w:t xml:space="preserve">, where </w:t>
        </w:r>
      </w:ins>
      <m:oMath>
        <m:sSub>
          <m:sSubPr>
            <m:ctrlPr>
              <w:ins w:id="248" w:author="Morales, Misael M" w:date="2024-01-05T14:28:00Z">
                <w:rPr>
                  <w:rFonts w:ascii="Cambria Math" w:hAnsi="Cambria Math"/>
                  <w:i/>
                </w:rPr>
              </w:ins>
            </m:ctrlPr>
          </m:sSubPr>
          <m:e>
            <m:r>
              <w:ins w:id="249" w:author="Morales, Misael M" w:date="2024-01-05T14:27:00Z">
                <w:rPr>
                  <w:rFonts w:ascii="Cambria Math" w:hAnsi="Cambria Math"/>
                </w:rPr>
                <m:t>z</m:t>
              </w:ins>
            </m:r>
          </m:e>
          <m:sub>
            <m:r>
              <w:ins w:id="250" w:author="Morales, Misael M" w:date="2024-01-05T14:28:00Z">
                <w:rPr>
                  <w:rFonts w:ascii="Cambria Math" w:hAnsi="Cambria Math"/>
                </w:rPr>
                <m:t>j</m:t>
              </w:ins>
            </m:r>
          </m:sub>
        </m:sSub>
        <m:r>
          <w:ins w:id="251" w:author="Morales, Misael M" w:date="2024-01-05T14:28:00Z">
            <m:rPr>
              <m:scr m:val="script"/>
            </m:rPr>
            <w:rPr>
              <w:rFonts w:ascii="Cambria Math" w:hAnsi="Cambria Math"/>
            </w:rPr>
            <m:t>~N</m:t>
          </w:ins>
        </m:r>
        <m:d>
          <m:dPr>
            <m:ctrlPr>
              <w:ins w:id="252" w:author="Morales, Misael M" w:date="2024-01-05T14:28:00Z">
                <w:rPr>
                  <w:rFonts w:ascii="Cambria Math" w:hAnsi="Cambria Math"/>
                  <w:i/>
                </w:rPr>
              </w:ins>
            </m:ctrlPr>
          </m:dPr>
          <m:e>
            <m:r>
              <w:ins w:id="253" w:author="Morales, Misael M" w:date="2024-01-05T14:28:00Z">
                <w:rPr>
                  <w:rFonts w:ascii="Cambria Math" w:hAnsi="Cambria Math"/>
                </w:rPr>
                <m:t>0,</m:t>
              </w:ins>
            </m:r>
            <m:sSub>
              <m:sSubPr>
                <m:ctrlPr>
                  <w:ins w:id="254" w:author="Morales, Misael M" w:date="2024-01-05T14:28:00Z">
                    <w:rPr>
                      <w:rFonts w:ascii="Cambria Math" w:hAnsi="Cambria Math"/>
                      <w:i/>
                    </w:rPr>
                  </w:ins>
                </m:ctrlPr>
              </m:sSubPr>
              <m:e>
                <m:sSub>
                  <m:sSubPr>
                    <m:ctrlPr>
                      <w:ins w:id="255" w:author="Morales, Misael M" w:date="2024-01-05T14:28:00Z">
                        <w:rPr>
                          <w:rFonts w:ascii="Cambria Math" w:hAnsi="Cambria Math"/>
                          <w:i/>
                        </w:rPr>
                      </w:ins>
                    </m:ctrlPr>
                  </m:sSubPr>
                  <m:e>
                    <m:r>
                      <w:ins w:id="256" w:author="Morales, Misael M" w:date="2024-01-05T14:28:00Z">
                        <w:rPr>
                          <w:rFonts w:ascii="Cambria Math" w:hAnsi="Cambria Math"/>
                        </w:rPr>
                        <m:t>I</m:t>
                      </w:ins>
                    </m:r>
                  </m:e>
                  <m:sub>
                    <m:r>
                      <w:ins w:id="257" w:author="Morales, Misael M" w:date="2024-01-05T14:28:00Z">
                        <w:rPr>
                          <w:rFonts w:ascii="Cambria Math" w:hAnsi="Cambria Math"/>
                        </w:rPr>
                        <m:t>N</m:t>
                      </w:ins>
                    </m:r>
                  </m:sub>
                </m:sSub>
              </m:e>
              <m:sub>
                <m:r>
                  <w:ins w:id="258" w:author="Morales, Misael M" w:date="2024-01-05T14:28:00Z">
                    <w:rPr>
                      <w:rFonts w:ascii="Cambria Math" w:hAnsi="Cambria Math"/>
                    </w:rPr>
                    <m:t>d</m:t>
                  </w:ins>
                </m:r>
              </m:sub>
            </m:sSub>
          </m:e>
        </m:d>
      </m:oMath>
      <w:ins w:id="259" w:author="Morales, Misael M" w:date="2024-01-05T14:28:00Z">
        <w:r>
          <w:t>.</w:t>
        </w:r>
      </w:ins>
    </w:p>
    <w:p w14:paraId="1329AD3A" w14:textId="0F79FB6E" w:rsidR="008A050B" w:rsidRPr="008A050B" w:rsidRDefault="008A050B">
      <w:pPr>
        <w:pStyle w:val="para1"/>
        <w:numPr>
          <w:ilvl w:val="1"/>
          <w:numId w:val="3"/>
        </w:numPr>
        <w:rPr>
          <w:ins w:id="260" w:author="Morales, Misael M" w:date="2024-01-05T14:20:00Z"/>
        </w:rPr>
        <w:pPrChange w:id="261" w:author="Morales, Misael M" w:date="2024-01-05T14:27:00Z">
          <w:pPr>
            <w:pStyle w:val="para1"/>
          </w:pPr>
        </w:pPrChange>
      </w:pPr>
      <w:ins w:id="262" w:author="Morales, Misael M" w:date="2024-01-05T14:28:00Z">
        <w:r>
          <w:lastRenderedPageBreak/>
          <w:t xml:space="preserve">Update the ensemble members using </w:t>
        </w:r>
      </w:ins>
      <w:ins w:id="263" w:author="Morales, Misael M" w:date="2024-01-05T14:29:00Z">
        <w:r>
          <w:t>the following equation</w:t>
        </w:r>
      </w:ins>
      <w:ins w:id="264" w:author="Morales, Misael M" w:date="2024-01-05T14:30:00Z">
        <w:r>
          <w:t xml:space="preserve">: </w:t>
        </w:r>
      </w:ins>
      <m:oMath>
        <m:sSubSup>
          <m:sSubSupPr>
            <m:ctrlPr>
              <w:ins w:id="265" w:author="Morales, Misael M" w:date="2024-01-05T14:28:00Z">
                <w:rPr>
                  <w:rFonts w:ascii="Cambria Math" w:hAnsi="Cambria Math"/>
                  <w:i/>
                </w:rPr>
              </w:ins>
            </m:ctrlPr>
          </m:sSubSupPr>
          <m:e>
            <m:r>
              <w:ins w:id="266" w:author="Morales, Misael M" w:date="2024-01-05T14:28:00Z">
                <w:rPr>
                  <w:rFonts w:ascii="Cambria Math" w:hAnsi="Cambria Math"/>
                </w:rPr>
                <m:t>m</m:t>
              </w:ins>
            </m:r>
          </m:e>
          <m:sub>
            <m:r>
              <w:ins w:id="267" w:author="Morales, Misael M" w:date="2024-01-05T14:28:00Z">
                <w:rPr>
                  <w:rFonts w:ascii="Cambria Math" w:hAnsi="Cambria Math"/>
                </w:rPr>
                <m:t>j</m:t>
              </w:ins>
            </m:r>
          </m:sub>
          <m:sup>
            <m:r>
              <w:ins w:id="268" w:author="Morales, Misael M" w:date="2024-01-05T14:28:00Z">
                <w:rPr>
                  <w:rFonts w:ascii="Cambria Math" w:hAnsi="Cambria Math"/>
                </w:rPr>
                <m:t>a,i</m:t>
              </w:ins>
            </m:r>
          </m:sup>
        </m:sSubSup>
        <m:r>
          <w:ins w:id="269" w:author="Morales, Misael M" w:date="2024-01-05T14:28:00Z">
            <w:rPr>
              <w:rFonts w:ascii="Cambria Math" w:hAnsi="Cambria Math"/>
            </w:rPr>
            <m:t>=</m:t>
          </w:ins>
        </m:r>
        <m:sSubSup>
          <m:sSubSupPr>
            <m:ctrlPr>
              <w:ins w:id="270" w:author="Morales, Misael M" w:date="2024-01-05T14:28:00Z">
                <w:rPr>
                  <w:rFonts w:ascii="Cambria Math" w:hAnsi="Cambria Math"/>
                  <w:i/>
                </w:rPr>
              </w:ins>
            </m:ctrlPr>
          </m:sSubSupPr>
          <m:e>
            <m:r>
              <w:ins w:id="271" w:author="Morales, Misael M" w:date="2024-01-05T14:28:00Z">
                <w:rPr>
                  <w:rFonts w:ascii="Cambria Math" w:hAnsi="Cambria Math"/>
                </w:rPr>
                <m:t>m</m:t>
              </w:ins>
            </m:r>
          </m:e>
          <m:sub>
            <m:r>
              <w:ins w:id="272" w:author="Morales, Misael M" w:date="2024-01-05T14:28:00Z">
                <w:rPr>
                  <w:rFonts w:ascii="Cambria Math" w:hAnsi="Cambria Math"/>
                </w:rPr>
                <m:t>j</m:t>
              </w:ins>
            </m:r>
          </m:sub>
          <m:sup>
            <m:r>
              <w:ins w:id="273" w:author="Morales, Misael M" w:date="2024-01-05T14:28:00Z">
                <w:rPr>
                  <w:rFonts w:ascii="Cambria Math" w:hAnsi="Cambria Math"/>
                </w:rPr>
                <m:t>f,i</m:t>
              </w:ins>
            </m:r>
          </m:sup>
        </m:sSubSup>
        <m:r>
          <w:ins w:id="274" w:author="Morales, Misael M" w:date="2024-01-05T14:28:00Z">
            <w:rPr>
              <w:rFonts w:ascii="Cambria Math" w:hAnsi="Cambria Math"/>
            </w:rPr>
            <m:t>+</m:t>
          </w:ins>
        </m:r>
        <m:r>
          <w:ins w:id="275" w:author="Morales, Misael M" w:date="2024-01-05T14:28:00Z">
            <m:rPr>
              <m:sty m:val="p"/>
            </m:rPr>
            <w:rPr>
              <w:rFonts w:ascii="Cambria Math" w:hAnsi="Cambria Math"/>
            </w:rPr>
            <m:t>Δ</m:t>
          </w:ins>
        </m:r>
        <m:sSup>
          <m:sSupPr>
            <m:ctrlPr>
              <w:ins w:id="276" w:author="Morales, Misael M" w:date="2024-01-05T14:28:00Z">
                <w:rPr>
                  <w:rFonts w:ascii="Cambria Math" w:hAnsi="Cambria Math"/>
                  <w:i/>
                </w:rPr>
              </w:ins>
            </m:ctrlPr>
          </m:sSupPr>
          <m:e>
            <m:r>
              <w:ins w:id="277" w:author="Morales, Misael M" w:date="2024-01-05T14:28:00Z">
                <w:rPr>
                  <w:rFonts w:ascii="Cambria Math" w:hAnsi="Cambria Math"/>
                </w:rPr>
                <m:t>M</m:t>
              </w:ins>
            </m:r>
          </m:e>
          <m:sup>
            <m:r>
              <w:ins w:id="278" w:author="Morales, Misael M" w:date="2024-01-05T14:28:00Z">
                <w:rPr>
                  <w:rFonts w:ascii="Cambria Math" w:hAnsi="Cambria Math"/>
                </w:rPr>
                <m:t>i</m:t>
              </w:ins>
            </m:r>
          </m:sup>
        </m:sSup>
        <m:d>
          <m:dPr>
            <m:ctrlPr>
              <w:ins w:id="279" w:author="Morales, Misael M" w:date="2024-01-05T14:28:00Z">
                <w:rPr>
                  <w:rFonts w:ascii="Cambria Math" w:hAnsi="Cambria Math"/>
                  <w:i/>
                </w:rPr>
              </w:ins>
            </m:ctrlPr>
          </m:dPr>
          <m:e>
            <m:sSubSup>
              <m:sSubSupPr>
                <m:ctrlPr>
                  <w:ins w:id="280" w:author="Morales, Misael M" w:date="2024-01-05T14:29:00Z">
                    <w:rPr>
                      <w:rFonts w:ascii="Cambria Math" w:hAnsi="Cambria Math"/>
                      <w:i/>
                    </w:rPr>
                  </w:ins>
                </m:ctrlPr>
              </m:sSubSupPr>
              <m:e>
                <m:r>
                  <w:ins w:id="281" w:author="Morales, Misael M" w:date="2024-01-05T14:29:00Z">
                    <w:rPr>
                      <w:rFonts w:ascii="Cambria Math" w:hAnsi="Cambria Math"/>
                    </w:rPr>
                    <m:t>G</m:t>
                  </w:ins>
                </m:r>
              </m:e>
              <m:sub>
                <m:r>
                  <w:ins w:id="282" w:author="Morales, Misael M" w:date="2024-01-05T14:29:00Z">
                    <w:rPr>
                      <w:rFonts w:ascii="Cambria Math" w:hAnsi="Cambria Math"/>
                    </w:rPr>
                    <m:t>D</m:t>
                  </w:ins>
                </m:r>
              </m:sub>
              <m:sup>
                <m:r>
                  <w:ins w:id="283" w:author="Morales, Misael M" w:date="2024-01-05T14:29:00Z">
                    <w:rPr>
                      <w:rFonts w:ascii="Cambria Math" w:hAnsi="Cambria Math"/>
                    </w:rPr>
                    <m:t>i</m:t>
                  </w:ins>
                </m:r>
              </m:sup>
            </m:sSubSup>
          </m:e>
        </m:d>
        <m:sSup>
          <m:sSupPr>
            <m:ctrlPr>
              <w:ins w:id="284" w:author="Morales, Misael M" w:date="2024-01-05T14:29:00Z">
                <w:rPr>
                  <w:rFonts w:ascii="Cambria Math" w:hAnsi="Cambria Math"/>
                  <w:i/>
                </w:rPr>
              </w:ins>
            </m:ctrlPr>
          </m:sSupPr>
          <m:e>
            <m:d>
              <m:dPr>
                <m:begChr m:val="["/>
                <m:endChr m:val="]"/>
                <m:ctrlPr>
                  <w:ins w:id="285" w:author="Morales, Misael M" w:date="2024-01-05T14:29:00Z">
                    <w:rPr>
                      <w:rFonts w:ascii="Cambria Math" w:hAnsi="Cambria Math"/>
                      <w:i/>
                    </w:rPr>
                  </w:ins>
                </m:ctrlPr>
              </m:dPr>
              <m:e>
                <m:sSubSup>
                  <m:sSubSupPr>
                    <m:ctrlPr>
                      <w:ins w:id="286" w:author="Morales, Misael M" w:date="2024-01-05T14:29:00Z">
                        <w:rPr>
                          <w:rFonts w:ascii="Cambria Math" w:hAnsi="Cambria Math"/>
                          <w:i/>
                        </w:rPr>
                      </w:ins>
                    </m:ctrlPr>
                  </m:sSubSupPr>
                  <m:e>
                    <m:r>
                      <w:ins w:id="287" w:author="Morales, Misael M" w:date="2024-01-05T14:29:00Z">
                        <w:rPr>
                          <w:rFonts w:ascii="Cambria Math" w:hAnsi="Cambria Math"/>
                        </w:rPr>
                        <m:t>G</m:t>
                      </w:ins>
                    </m:r>
                  </m:e>
                  <m:sub>
                    <m:r>
                      <w:ins w:id="288" w:author="Morales, Misael M" w:date="2024-01-05T14:29:00Z">
                        <w:rPr>
                          <w:rFonts w:ascii="Cambria Math" w:hAnsi="Cambria Math"/>
                        </w:rPr>
                        <m:t>D</m:t>
                      </w:ins>
                    </m:r>
                  </m:sub>
                  <m:sup>
                    <m:r>
                      <w:ins w:id="289" w:author="Morales, Misael M" w:date="2024-01-05T14:29:00Z">
                        <w:rPr>
                          <w:rFonts w:ascii="Cambria Math" w:hAnsi="Cambria Math"/>
                        </w:rPr>
                        <m:t>i</m:t>
                      </w:ins>
                    </m:r>
                  </m:sup>
                </m:sSubSup>
                <m:sSup>
                  <m:sSupPr>
                    <m:ctrlPr>
                      <w:ins w:id="290" w:author="Morales, Misael M" w:date="2024-01-05T14:29:00Z">
                        <w:rPr>
                          <w:rFonts w:ascii="Cambria Math" w:hAnsi="Cambria Math"/>
                          <w:i/>
                        </w:rPr>
                      </w:ins>
                    </m:ctrlPr>
                  </m:sSupPr>
                  <m:e>
                    <m:d>
                      <m:dPr>
                        <m:ctrlPr>
                          <w:ins w:id="291" w:author="Morales, Misael M" w:date="2024-01-05T14:29:00Z">
                            <w:rPr>
                              <w:rFonts w:ascii="Cambria Math" w:hAnsi="Cambria Math"/>
                              <w:i/>
                            </w:rPr>
                          </w:ins>
                        </m:ctrlPr>
                      </m:dPr>
                      <m:e>
                        <m:sSubSup>
                          <m:sSubSupPr>
                            <m:ctrlPr>
                              <w:ins w:id="292" w:author="Morales, Misael M" w:date="2024-01-05T14:29:00Z">
                                <w:rPr>
                                  <w:rFonts w:ascii="Cambria Math" w:hAnsi="Cambria Math"/>
                                  <w:i/>
                                </w:rPr>
                              </w:ins>
                            </m:ctrlPr>
                          </m:sSubSupPr>
                          <m:e>
                            <m:r>
                              <w:ins w:id="293" w:author="Morales, Misael M" w:date="2024-01-05T14:29:00Z">
                                <w:rPr>
                                  <w:rFonts w:ascii="Cambria Math" w:hAnsi="Cambria Math"/>
                                </w:rPr>
                                <m:t>G</m:t>
                              </w:ins>
                            </m:r>
                          </m:e>
                          <m:sub>
                            <m:r>
                              <w:ins w:id="294" w:author="Morales, Misael M" w:date="2024-01-05T14:29:00Z">
                                <w:rPr>
                                  <w:rFonts w:ascii="Cambria Math" w:hAnsi="Cambria Math"/>
                                </w:rPr>
                                <m:t>D</m:t>
                              </w:ins>
                            </m:r>
                          </m:sub>
                          <m:sup>
                            <m:r>
                              <w:ins w:id="295" w:author="Morales, Misael M" w:date="2024-01-05T14:29:00Z">
                                <w:rPr>
                                  <w:rFonts w:ascii="Cambria Math" w:hAnsi="Cambria Math"/>
                                </w:rPr>
                                <m:t>i</m:t>
                              </w:ins>
                            </m:r>
                          </m:sup>
                        </m:sSubSup>
                      </m:e>
                    </m:d>
                  </m:e>
                  <m:sup>
                    <m:r>
                      <w:ins w:id="296" w:author="Morales, Misael M" w:date="2024-01-05T14:29:00Z">
                        <w:rPr>
                          <w:rFonts w:ascii="Cambria Math" w:hAnsi="Cambria Math"/>
                        </w:rPr>
                        <m:t>T</m:t>
                      </w:ins>
                    </m:r>
                  </m:sup>
                </m:sSup>
                <m:r>
                  <w:ins w:id="297" w:author="Morales, Misael M" w:date="2024-01-05T14:29:00Z">
                    <w:rPr>
                      <w:rFonts w:ascii="Cambria Math" w:hAnsi="Cambria Math"/>
                    </w:rPr>
                    <m:t>+</m:t>
                  </w:ins>
                </m:r>
                <m:sSub>
                  <m:sSubPr>
                    <m:ctrlPr>
                      <w:ins w:id="298" w:author="Morales, Misael M" w:date="2024-01-05T14:29:00Z">
                        <w:rPr>
                          <w:rFonts w:ascii="Cambria Math" w:hAnsi="Cambria Math"/>
                          <w:i/>
                        </w:rPr>
                      </w:ins>
                    </m:ctrlPr>
                  </m:sSubPr>
                  <m:e>
                    <m:r>
                      <w:ins w:id="299" w:author="Morales, Misael M" w:date="2024-01-05T14:29:00Z">
                        <w:rPr>
                          <w:rFonts w:ascii="Cambria Math" w:hAnsi="Cambria Math"/>
                        </w:rPr>
                        <m:t>α</m:t>
                      </w:ins>
                    </m:r>
                  </m:e>
                  <m:sub>
                    <m:r>
                      <w:ins w:id="300" w:author="Morales, Misael M" w:date="2024-01-05T14:29:00Z">
                        <w:rPr>
                          <w:rFonts w:ascii="Cambria Math" w:hAnsi="Cambria Math"/>
                        </w:rPr>
                        <m:t>i</m:t>
                      </w:ins>
                    </m:r>
                  </m:sub>
                </m:sSub>
                <m:sSub>
                  <m:sSubPr>
                    <m:ctrlPr>
                      <w:ins w:id="301" w:author="Morales, Misael M" w:date="2024-01-05T14:29:00Z">
                        <w:rPr>
                          <w:rFonts w:ascii="Cambria Math" w:hAnsi="Cambria Math"/>
                          <w:i/>
                        </w:rPr>
                      </w:ins>
                    </m:ctrlPr>
                  </m:sSubPr>
                  <m:e>
                    <m:r>
                      <w:ins w:id="302" w:author="Morales, Misael M" w:date="2024-01-05T14:29:00Z">
                        <w:rPr>
                          <w:rFonts w:ascii="Cambria Math" w:hAnsi="Cambria Math"/>
                        </w:rPr>
                        <m:t>I</m:t>
                      </w:ins>
                    </m:r>
                  </m:e>
                  <m:sub>
                    <m:sSub>
                      <m:sSubPr>
                        <m:ctrlPr>
                          <w:ins w:id="303" w:author="Morales, Misael M" w:date="2024-01-05T14:29:00Z">
                            <w:rPr>
                              <w:rFonts w:ascii="Cambria Math" w:hAnsi="Cambria Math"/>
                              <w:i/>
                            </w:rPr>
                          </w:ins>
                        </m:ctrlPr>
                      </m:sSubPr>
                      <m:e>
                        <m:r>
                          <w:ins w:id="304" w:author="Morales, Misael M" w:date="2024-01-05T14:29:00Z">
                            <w:rPr>
                              <w:rFonts w:ascii="Cambria Math" w:hAnsi="Cambria Math"/>
                            </w:rPr>
                            <m:t>N</m:t>
                          </w:ins>
                        </m:r>
                      </m:e>
                      <m:sub>
                        <m:r>
                          <w:ins w:id="305" w:author="Morales, Misael M" w:date="2024-01-05T14:29:00Z">
                            <w:rPr>
                              <w:rFonts w:ascii="Cambria Math" w:hAnsi="Cambria Math"/>
                            </w:rPr>
                            <m:t>d</m:t>
                          </w:ins>
                        </m:r>
                      </m:sub>
                    </m:sSub>
                  </m:sub>
                </m:sSub>
              </m:e>
            </m:d>
          </m:e>
          <m:sup>
            <m:r>
              <w:ins w:id="306" w:author="Morales, Misael M" w:date="2024-01-05T14:29:00Z">
                <w:rPr>
                  <w:rFonts w:ascii="Cambria Math" w:hAnsi="Cambria Math"/>
                </w:rPr>
                <m:t>-1</m:t>
              </w:ins>
            </m:r>
          </m:sup>
        </m:sSup>
        <m:sSubSup>
          <m:sSubSupPr>
            <m:ctrlPr>
              <w:ins w:id="307" w:author="Morales, Misael M" w:date="2024-01-05T14:29:00Z">
                <w:rPr>
                  <w:rFonts w:ascii="Cambria Math" w:hAnsi="Cambria Math"/>
                  <w:i/>
                </w:rPr>
              </w:ins>
            </m:ctrlPr>
          </m:sSubSupPr>
          <m:e>
            <m:r>
              <w:ins w:id="308" w:author="Morales, Misael M" w:date="2024-01-05T14:29:00Z">
                <w:rPr>
                  <w:rFonts w:ascii="Cambria Math" w:hAnsi="Cambria Math"/>
                </w:rPr>
                <m:t>C</m:t>
              </w:ins>
            </m:r>
          </m:e>
          <m:sub>
            <m:r>
              <w:ins w:id="309" w:author="Morales, Misael M" w:date="2024-01-05T14:29:00Z">
                <w:rPr>
                  <w:rFonts w:ascii="Cambria Math" w:hAnsi="Cambria Math"/>
                </w:rPr>
                <m:t>D</m:t>
              </w:ins>
            </m:r>
          </m:sub>
          <m:sup>
            <m:r>
              <w:ins w:id="310" w:author="Morales, Misael M" w:date="2024-01-05T14:29:00Z">
                <w:rPr>
                  <w:rFonts w:ascii="Cambria Math" w:hAnsi="Cambria Math"/>
                </w:rPr>
                <m:t>-</m:t>
              </w:ins>
            </m:r>
            <m:f>
              <m:fPr>
                <m:ctrlPr>
                  <w:ins w:id="311" w:author="Morales, Misael M" w:date="2024-01-05T14:29:00Z">
                    <w:rPr>
                      <w:rFonts w:ascii="Cambria Math" w:hAnsi="Cambria Math"/>
                      <w:i/>
                    </w:rPr>
                  </w:ins>
                </m:ctrlPr>
              </m:fPr>
              <m:num>
                <m:r>
                  <w:ins w:id="312" w:author="Morales, Misael M" w:date="2024-01-05T14:29:00Z">
                    <w:rPr>
                      <w:rFonts w:ascii="Cambria Math" w:hAnsi="Cambria Math"/>
                    </w:rPr>
                    <m:t>1</m:t>
                  </w:ins>
                </m:r>
              </m:num>
              <m:den>
                <m:r>
                  <w:ins w:id="313" w:author="Morales, Misael M" w:date="2024-01-05T14:29:00Z">
                    <w:rPr>
                      <w:rFonts w:ascii="Cambria Math" w:hAnsi="Cambria Math"/>
                    </w:rPr>
                    <m:t>2</m:t>
                  </w:ins>
                </m:r>
              </m:den>
            </m:f>
          </m:sup>
        </m:sSubSup>
        <m:d>
          <m:dPr>
            <m:ctrlPr>
              <w:ins w:id="314" w:author="Morales, Misael M" w:date="2024-01-05T14:29:00Z">
                <w:rPr>
                  <w:rFonts w:ascii="Cambria Math" w:hAnsi="Cambria Math"/>
                  <w:i/>
                </w:rPr>
              </w:ins>
            </m:ctrlPr>
          </m:dPr>
          <m:e>
            <m:sSubSup>
              <m:sSubSupPr>
                <m:ctrlPr>
                  <w:ins w:id="315" w:author="Morales, Misael M" w:date="2024-01-05T14:29:00Z">
                    <w:rPr>
                      <w:rFonts w:ascii="Cambria Math" w:hAnsi="Cambria Math"/>
                      <w:i/>
                    </w:rPr>
                  </w:ins>
                </m:ctrlPr>
              </m:sSubSupPr>
              <m:e>
                <m:r>
                  <w:ins w:id="316" w:author="Morales, Misael M" w:date="2024-01-05T14:29:00Z">
                    <w:rPr>
                      <w:rFonts w:ascii="Cambria Math" w:hAnsi="Cambria Math"/>
                    </w:rPr>
                    <m:t>d</m:t>
                  </w:ins>
                </m:r>
              </m:e>
              <m:sub>
                <m:r>
                  <w:ins w:id="317" w:author="Morales, Misael M" w:date="2024-01-05T14:29:00Z">
                    <w:rPr>
                      <w:rFonts w:ascii="Cambria Math" w:hAnsi="Cambria Math"/>
                    </w:rPr>
                    <m:t>uc,j</m:t>
                  </w:ins>
                </m:r>
              </m:sub>
              <m:sup>
                <m:r>
                  <w:ins w:id="318" w:author="Morales, Misael M" w:date="2024-01-05T14:29:00Z">
                    <w:rPr>
                      <w:rFonts w:ascii="Cambria Math" w:hAnsi="Cambria Math"/>
                    </w:rPr>
                    <m:t>i</m:t>
                  </w:ins>
                </m:r>
              </m:sup>
            </m:sSubSup>
            <m:r>
              <w:ins w:id="319" w:author="Morales, Misael M" w:date="2024-01-05T14:29:00Z">
                <w:rPr>
                  <w:rFonts w:ascii="Cambria Math" w:hAnsi="Cambria Math"/>
                </w:rPr>
                <m:t>-</m:t>
              </w:ins>
            </m:r>
            <m:sSubSup>
              <m:sSubSupPr>
                <m:ctrlPr>
                  <w:ins w:id="320" w:author="Morales, Misael M" w:date="2024-01-05T14:29:00Z">
                    <w:rPr>
                      <w:rFonts w:ascii="Cambria Math" w:hAnsi="Cambria Math"/>
                      <w:i/>
                    </w:rPr>
                  </w:ins>
                </m:ctrlPr>
              </m:sSubSupPr>
              <m:e>
                <m:r>
                  <w:ins w:id="321" w:author="Morales, Misael M" w:date="2024-01-05T14:29:00Z">
                    <w:rPr>
                      <w:rFonts w:ascii="Cambria Math" w:hAnsi="Cambria Math"/>
                    </w:rPr>
                    <m:t>d</m:t>
                  </w:ins>
                </m:r>
              </m:e>
              <m:sub>
                <m:r>
                  <w:ins w:id="322" w:author="Morales, Misael M" w:date="2024-01-05T14:29:00Z">
                    <w:rPr>
                      <w:rFonts w:ascii="Cambria Math" w:hAnsi="Cambria Math"/>
                    </w:rPr>
                    <m:t>j</m:t>
                  </w:ins>
                </m:r>
              </m:sub>
              <m:sup>
                <m:r>
                  <w:ins w:id="323" w:author="Morales, Misael M" w:date="2024-01-05T14:29:00Z">
                    <w:rPr>
                      <w:rFonts w:ascii="Cambria Math" w:hAnsi="Cambria Math"/>
                    </w:rPr>
                    <m:t>f,i</m:t>
                  </w:ins>
                </m:r>
              </m:sup>
            </m:sSubSup>
          </m:e>
        </m:d>
      </m:oMath>
    </w:p>
    <w:p w14:paraId="16FFFF04" w14:textId="09F7C7FF" w:rsidR="00997661" w:rsidRDefault="008A050B" w:rsidP="004C0693">
      <w:pPr>
        <w:pStyle w:val="para1"/>
        <w:rPr>
          <w:ins w:id="324" w:author="Morales, Misael M" w:date="2024-01-05T14:32:00Z"/>
        </w:rPr>
      </w:pPr>
      <w:ins w:id="325" w:author="Morales, Misael M" w:date="2024-01-05T14:30:00Z">
        <w:r>
          <w:t xml:space="preserve">where </w:t>
        </w:r>
      </w:ins>
      <m:oMath>
        <m:r>
          <w:ins w:id="326" w:author="Morales, Misael M" w:date="2024-01-05T14:30:00Z">
            <w:rPr>
              <w:rFonts w:ascii="Cambria Math" w:hAnsi="Cambria Math"/>
            </w:rPr>
            <m:t>m</m:t>
          </w:ins>
        </m:r>
      </m:oMath>
      <w:ins w:id="327" w:author="Morales, Misael M" w:date="2024-01-05T14:30:00Z">
        <w:r>
          <w:t xml:space="preserve"> denotes the vector of model parameters, the superscripts </w:t>
        </w:r>
      </w:ins>
      <m:oMath>
        <m:r>
          <w:ins w:id="328" w:author="Morales, Misael M" w:date="2024-01-05T14:30:00Z">
            <w:rPr>
              <w:rFonts w:ascii="Cambria Math" w:hAnsi="Cambria Math"/>
            </w:rPr>
            <m:t>a</m:t>
          </w:ins>
        </m:r>
      </m:oMath>
      <w:ins w:id="329" w:author="Morales, Misael M" w:date="2024-01-05T14:30:00Z">
        <w:r>
          <w:t xml:space="preserve"> and </w:t>
        </w:r>
      </w:ins>
      <m:oMath>
        <m:r>
          <w:ins w:id="330" w:author="Morales, Misael M" w:date="2024-01-05T14:30:00Z">
            <w:rPr>
              <w:rFonts w:ascii="Cambria Math" w:hAnsi="Cambria Math"/>
            </w:rPr>
            <m:t>f</m:t>
          </w:ins>
        </m:r>
      </m:oMath>
      <w:ins w:id="331" w:author="Morales, Misael M" w:date="2024-01-05T14:30:00Z">
        <w:r>
          <w:t xml:space="preserve"> represent analysis and forecast states, respectivel</w:t>
        </w:r>
      </w:ins>
      <w:ins w:id="332" w:author="Morales, Misael M" w:date="2024-01-05T14:31:00Z">
        <w:r>
          <w:t xml:space="preserve">y; </w:t>
        </w:r>
      </w:ins>
      <m:oMath>
        <m:sSub>
          <m:sSubPr>
            <m:ctrlPr>
              <w:ins w:id="333" w:author="Morales, Misael M" w:date="2024-01-05T14:31:00Z">
                <w:rPr>
                  <w:rFonts w:ascii="Cambria Math" w:hAnsi="Cambria Math"/>
                  <w:i/>
                </w:rPr>
              </w:ins>
            </m:ctrlPr>
          </m:sSubPr>
          <m:e>
            <m:r>
              <w:ins w:id="334" w:author="Morales, Misael M" w:date="2024-01-05T14:31:00Z">
                <w:rPr>
                  <w:rFonts w:ascii="Cambria Math" w:hAnsi="Cambria Math"/>
                </w:rPr>
                <m:t>N</m:t>
              </w:ins>
            </m:r>
          </m:e>
          <m:sub>
            <m:r>
              <w:ins w:id="335" w:author="Morales, Misael M" w:date="2024-01-05T14:31:00Z">
                <w:rPr>
                  <w:rFonts w:ascii="Cambria Math" w:hAnsi="Cambria Math"/>
                </w:rPr>
                <m:t>e</m:t>
              </w:ins>
            </m:r>
          </m:sub>
        </m:sSub>
      </m:oMath>
      <w:ins w:id="336" w:author="Morales, Misael M" w:date="2024-01-05T14:31:00Z">
        <w:r>
          <w:t xml:space="preserve"> is the total number of realizations in the ensemble, and </w:t>
        </w:r>
      </w:ins>
      <m:oMath>
        <m:sSub>
          <m:sSubPr>
            <m:ctrlPr>
              <w:ins w:id="337" w:author="Morales, Misael M" w:date="2024-01-05T14:31:00Z">
                <w:rPr>
                  <w:rFonts w:ascii="Cambria Math" w:hAnsi="Cambria Math"/>
                  <w:i/>
                </w:rPr>
              </w:ins>
            </m:ctrlPr>
          </m:sSubPr>
          <m:e>
            <m:r>
              <w:ins w:id="338" w:author="Morales, Misael M" w:date="2024-01-05T14:31:00Z">
                <w:rPr>
                  <w:rFonts w:ascii="Cambria Math" w:hAnsi="Cambria Math"/>
                </w:rPr>
                <m:t>N</m:t>
              </w:ins>
            </m:r>
          </m:e>
          <m:sub>
            <m:r>
              <w:ins w:id="339" w:author="Morales, Misael M" w:date="2024-01-05T14:31:00Z">
                <w:rPr>
                  <w:rFonts w:ascii="Cambria Math" w:hAnsi="Cambria Math"/>
                </w:rPr>
                <m:t>a</m:t>
              </w:ins>
            </m:r>
          </m:sub>
        </m:sSub>
      </m:oMath>
      <w:ins w:id="340" w:author="Morales, Misael M" w:date="2024-01-05T14:31:00Z">
        <w:r>
          <w:t xml:space="preserve"> is the predefined number of assimilation steps</w:t>
        </w:r>
      </w:ins>
      <w:ins w:id="341" w:author="Morales, Misael M" w:date="2024-01-05T14:37:00Z">
        <w:r w:rsidR="00454F60">
          <w:t xml:space="preserve">. The dimensionless sensitivity matrix is given by </w:t>
        </w:r>
      </w:ins>
      <m:oMath>
        <m:sSubSup>
          <m:sSubSupPr>
            <m:ctrlPr>
              <w:ins w:id="342" w:author="Morales, Misael M" w:date="2024-01-05T14:37:00Z">
                <w:rPr>
                  <w:rFonts w:ascii="Cambria Math" w:hAnsi="Cambria Math"/>
                  <w:i/>
                </w:rPr>
              </w:ins>
            </m:ctrlPr>
          </m:sSubSupPr>
          <m:e>
            <m:r>
              <w:ins w:id="343" w:author="Morales, Misael M" w:date="2024-01-05T14:37:00Z">
                <w:rPr>
                  <w:rFonts w:ascii="Cambria Math" w:hAnsi="Cambria Math"/>
                </w:rPr>
                <m:t>G</m:t>
              </w:ins>
            </m:r>
          </m:e>
          <m:sub>
            <m:r>
              <w:ins w:id="344" w:author="Morales, Misael M" w:date="2024-01-05T14:37:00Z">
                <w:rPr>
                  <w:rFonts w:ascii="Cambria Math" w:hAnsi="Cambria Math"/>
                </w:rPr>
                <m:t>D</m:t>
              </w:ins>
            </m:r>
          </m:sub>
          <m:sup>
            <m:r>
              <w:ins w:id="345" w:author="Morales, Misael M" w:date="2024-01-05T14:37:00Z">
                <w:rPr>
                  <w:rFonts w:ascii="Cambria Math" w:hAnsi="Cambria Math"/>
                </w:rPr>
                <m:t>i</m:t>
              </w:ins>
            </m:r>
          </m:sup>
        </m:sSubSup>
      </m:oMath>
      <w:ins w:id="346" w:author="Morales, Misael M" w:date="2024-01-05T14:37:00Z">
        <w:r w:rsidR="00454F60">
          <w:t xml:space="preserve">; </w:t>
        </w:r>
      </w:ins>
      <m:oMath>
        <m:sSub>
          <m:sSubPr>
            <m:ctrlPr>
              <w:ins w:id="347" w:author="Morales, Misael M" w:date="2024-01-05T14:37:00Z">
                <w:rPr>
                  <w:rFonts w:ascii="Cambria Math" w:hAnsi="Cambria Math"/>
                  <w:i/>
                </w:rPr>
              </w:ins>
            </m:ctrlPr>
          </m:sSubPr>
          <m:e>
            <m:r>
              <w:ins w:id="348" w:author="Morales, Misael M" w:date="2024-01-05T14:37:00Z">
                <w:rPr>
                  <w:rFonts w:ascii="Cambria Math" w:hAnsi="Cambria Math"/>
                </w:rPr>
                <m:t>C</m:t>
              </w:ins>
            </m:r>
          </m:e>
          <m:sub>
            <m:r>
              <w:ins w:id="349" w:author="Morales, Misael M" w:date="2024-01-05T14:37:00Z">
                <w:rPr>
                  <w:rFonts w:ascii="Cambria Math" w:hAnsi="Cambria Math"/>
                </w:rPr>
                <m:t>D</m:t>
              </w:ins>
            </m:r>
          </m:sub>
        </m:sSub>
      </m:oMath>
      <w:ins w:id="350" w:author="Morales, Misael M" w:date="2024-01-05T14:37:00Z">
        <w:r w:rsidR="00454F60">
          <w:t xml:space="preserve"> is the covariance matrix of the observed data measurements errors; </w:t>
        </w:r>
      </w:ins>
      <m:oMath>
        <m:sSub>
          <m:sSubPr>
            <m:ctrlPr>
              <w:ins w:id="351" w:author="Morales, Misael M" w:date="2024-01-05T14:37:00Z">
                <w:rPr>
                  <w:rFonts w:ascii="Cambria Math" w:hAnsi="Cambria Math"/>
                  <w:i/>
                </w:rPr>
              </w:ins>
            </m:ctrlPr>
          </m:sSubPr>
          <m:e>
            <m:r>
              <w:ins w:id="352" w:author="Morales, Misael M" w:date="2024-01-05T14:37:00Z">
                <w:rPr>
                  <w:rFonts w:ascii="Cambria Math" w:hAnsi="Cambria Math"/>
                </w:rPr>
                <m:t>α</m:t>
              </w:ins>
            </m:r>
          </m:e>
          <m:sub>
            <m:r>
              <w:ins w:id="353" w:author="Morales, Misael M" w:date="2024-01-05T14:37:00Z">
                <w:rPr>
                  <w:rFonts w:ascii="Cambria Math" w:hAnsi="Cambria Math"/>
                </w:rPr>
                <m:t>i</m:t>
              </w:ins>
            </m:r>
          </m:sub>
        </m:sSub>
      </m:oMath>
      <w:ins w:id="354" w:author="Morales, Misael M" w:date="2024-01-05T14:37:00Z">
        <w:r w:rsidR="00454F60">
          <w:t xml:space="preserve"> is the measurement error inflation</w:t>
        </w:r>
      </w:ins>
      <w:ins w:id="355" w:author="Morales, Misael M" w:date="2024-01-05T14:38:00Z">
        <w:r w:rsidR="00454F60">
          <w:t xml:space="preserve"> </w:t>
        </w:r>
      </w:ins>
      <w:ins w:id="356" w:author="Morales, Misael M" w:date="2024-01-05T14:37:00Z">
        <w:r w:rsidR="00454F60">
          <w:t xml:space="preserve">factor at the </w:t>
        </w:r>
      </w:ins>
      <m:oMath>
        <m:sSup>
          <m:sSupPr>
            <m:ctrlPr>
              <w:ins w:id="357" w:author="Morales, Misael M" w:date="2024-01-05T14:37:00Z">
                <w:rPr>
                  <w:rFonts w:ascii="Cambria Math" w:hAnsi="Cambria Math"/>
                  <w:i/>
                </w:rPr>
              </w:ins>
            </m:ctrlPr>
          </m:sSupPr>
          <m:e>
            <m:r>
              <w:ins w:id="358" w:author="Morales, Misael M" w:date="2024-01-05T14:37:00Z">
                <w:rPr>
                  <w:rFonts w:ascii="Cambria Math" w:hAnsi="Cambria Math"/>
                </w:rPr>
                <m:t>i</m:t>
              </w:ins>
            </m:r>
          </m:e>
          <m:sup>
            <m:r>
              <w:ins w:id="359" w:author="Morales, Misael M" w:date="2024-01-05T14:37:00Z">
                <w:rPr>
                  <w:rFonts w:ascii="Cambria Math" w:hAnsi="Cambria Math"/>
                </w:rPr>
                <m:t>th</m:t>
              </w:ins>
            </m:r>
          </m:sup>
        </m:sSup>
      </m:oMath>
      <w:ins w:id="360" w:author="Morales, Misael M" w:date="2024-01-05T14:37:00Z">
        <w:r w:rsidR="00454F60">
          <w:t xml:space="preserve"> a</w:t>
        </w:r>
      </w:ins>
      <w:ins w:id="361" w:author="Morales, Misael M" w:date="2024-01-05T14:38:00Z">
        <w:r w:rsidR="00454F60">
          <w:t xml:space="preserve">ssimilation step; </w:t>
        </w:r>
      </w:ins>
      <m:oMath>
        <m:sSub>
          <m:sSubPr>
            <m:ctrlPr>
              <w:ins w:id="362" w:author="Morales, Misael M" w:date="2024-01-05T14:38:00Z">
                <w:rPr>
                  <w:rFonts w:ascii="Cambria Math" w:hAnsi="Cambria Math"/>
                  <w:i/>
                </w:rPr>
              </w:ins>
            </m:ctrlPr>
          </m:sSubPr>
          <m:e>
            <m:r>
              <w:ins w:id="363" w:author="Morales, Misael M" w:date="2024-01-05T14:38:00Z">
                <w:rPr>
                  <w:rFonts w:ascii="Cambria Math" w:hAnsi="Cambria Math"/>
                </w:rPr>
                <m:t>d</m:t>
              </w:ins>
            </m:r>
          </m:e>
          <m:sub>
            <m:r>
              <w:ins w:id="364" w:author="Morales, Misael M" w:date="2024-01-05T14:38:00Z">
                <w:rPr>
                  <w:rFonts w:ascii="Cambria Math" w:hAnsi="Cambria Math"/>
                </w:rPr>
                <m:t>obs</m:t>
              </w:ins>
            </m:r>
          </m:sub>
        </m:sSub>
      </m:oMath>
      <w:ins w:id="365" w:author="Morales, Misael M" w:date="2024-01-05T14:38:00Z">
        <w:r w:rsidR="00454F60">
          <w:t xml:space="preserve"> is the vector of observed data; </w:t>
        </w:r>
      </w:ins>
      <m:oMath>
        <m:sSubSup>
          <m:sSubSupPr>
            <m:ctrlPr>
              <w:ins w:id="366" w:author="Morales, Misael M" w:date="2024-01-05T14:38:00Z">
                <w:rPr>
                  <w:rFonts w:ascii="Cambria Math" w:hAnsi="Cambria Math"/>
                  <w:i/>
                </w:rPr>
              </w:ins>
            </m:ctrlPr>
          </m:sSubSupPr>
          <m:e>
            <m:r>
              <w:ins w:id="367" w:author="Morales, Misael M" w:date="2024-01-05T14:38:00Z">
                <w:rPr>
                  <w:rFonts w:ascii="Cambria Math" w:hAnsi="Cambria Math"/>
                </w:rPr>
                <m:t>d</m:t>
              </w:ins>
            </m:r>
          </m:e>
          <m:sub>
            <m:r>
              <w:ins w:id="368" w:author="Morales, Misael M" w:date="2024-01-05T14:38:00Z">
                <w:rPr>
                  <w:rFonts w:ascii="Cambria Math" w:hAnsi="Cambria Math"/>
                </w:rPr>
                <m:t>uc,j</m:t>
              </w:ins>
            </m:r>
          </m:sub>
          <m:sup>
            <m:r>
              <w:ins w:id="369" w:author="Morales, Misael M" w:date="2024-01-05T14:38:00Z">
                <w:rPr>
                  <w:rFonts w:ascii="Cambria Math" w:hAnsi="Cambria Math"/>
                </w:rPr>
                <m:t>i</m:t>
              </w:ins>
            </m:r>
          </m:sup>
        </m:sSubSup>
      </m:oMath>
      <w:ins w:id="370" w:author="Morales, Misael M" w:date="2024-01-05T14:38:00Z">
        <w:r w:rsidR="00454F60">
          <w:t xml:space="preserve"> is a sample from the normal distribution </w:t>
        </w:r>
      </w:ins>
      <m:oMath>
        <m:r>
          <w:ins w:id="371" w:author="Morales, Misael M" w:date="2024-01-05T14:38:00Z">
            <m:rPr>
              <m:scr m:val="script"/>
            </m:rPr>
            <w:rPr>
              <w:rFonts w:ascii="Cambria Math" w:hAnsi="Cambria Math"/>
            </w:rPr>
            <m:t>N</m:t>
          </w:ins>
        </m:r>
        <m:d>
          <m:dPr>
            <m:ctrlPr>
              <w:ins w:id="372" w:author="Morales, Misael M" w:date="2024-01-05T14:38:00Z">
                <w:rPr>
                  <w:rFonts w:ascii="Cambria Math" w:hAnsi="Cambria Math"/>
                  <w:i/>
                </w:rPr>
              </w:ins>
            </m:ctrlPr>
          </m:dPr>
          <m:e>
            <m:sSub>
              <m:sSubPr>
                <m:ctrlPr>
                  <w:ins w:id="373" w:author="Morales, Misael M" w:date="2024-01-05T14:38:00Z">
                    <w:rPr>
                      <w:rFonts w:ascii="Cambria Math" w:hAnsi="Cambria Math"/>
                      <w:i/>
                    </w:rPr>
                  </w:ins>
                </m:ctrlPr>
              </m:sSubPr>
              <m:e>
                <m:r>
                  <w:ins w:id="374" w:author="Morales, Misael M" w:date="2024-01-05T14:38:00Z">
                    <w:rPr>
                      <w:rFonts w:ascii="Cambria Math" w:hAnsi="Cambria Math"/>
                    </w:rPr>
                    <m:t>d</m:t>
                  </w:ins>
                </m:r>
              </m:e>
              <m:sub>
                <m:r>
                  <w:ins w:id="375" w:author="Morales, Misael M" w:date="2024-01-05T14:38:00Z">
                    <w:rPr>
                      <w:rFonts w:ascii="Cambria Math" w:hAnsi="Cambria Math"/>
                    </w:rPr>
                    <m:t>obs</m:t>
                  </w:ins>
                </m:r>
              </m:sub>
            </m:sSub>
            <m:r>
              <w:ins w:id="376" w:author="Morales, Misael M" w:date="2024-01-05T14:38:00Z">
                <w:rPr>
                  <w:rFonts w:ascii="Cambria Math" w:hAnsi="Cambria Math"/>
                </w:rPr>
                <m:t>,</m:t>
              </w:ins>
            </m:r>
            <m:sSub>
              <m:sSubPr>
                <m:ctrlPr>
                  <w:ins w:id="377" w:author="Morales, Misael M" w:date="2024-01-05T14:38:00Z">
                    <w:rPr>
                      <w:rFonts w:ascii="Cambria Math" w:hAnsi="Cambria Math"/>
                      <w:i/>
                    </w:rPr>
                  </w:ins>
                </m:ctrlPr>
              </m:sSubPr>
              <m:e>
                <m:r>
                  <w:ins w:id="378" w:author="Morales, Misael M" w:date="2024-01-05T14:38:00Z">
                    <w:rPr>
                      <w:rFonts w:ascii="Cambria Math" w:hAnsi="Cambria Math"/>
                    </w:rPr>
                    <m:t>α</m:t>
                  </w:ins>
                </m:r>
              </m:e>
              <m:sub>
                <m:r>
                  <w:ins w:id="379" w:author="Morales, Misael M" w:date="2024-01-05T14:38:00Z">
                    <w:rPr>
                      <w:rFonts w:ascii="Cambria Math" w:hAnsi="Cambria Math"/>
                    </w:rPr>
                    <m:t>i</m:t>
                  </w:ins>
                </m:r>
              </m:sub>
            </m:sSub>
            <m:sSub>
              <m:sSubPr>
                <m:ctrlPr>
                  <w:ins w:id="380" w:author="Morales, Misael M" w:date="2024-01-05T14:38:00Z">
                    <w:rPr>
                      <w:rFonts w:ascii="Cambria Math" w:hAnsi="Cambria Math"/>
                      <w:i/>
                    </w:rPr>
                  </w:ins>
                </m:ctrlPr>
              </m:sSubPr>
              <m:e>
                <m:r>
                  <w:ins w:id="381" w:author="Morales, Misael M" w:date="2024-01-05T14:38:00Z">
                    <w:rPr>
                      <w:rFonts w:ascii="Cambria Math" w:hAnsi="Cambria Math"/>
                    </w:rPr>
                    <m:t>C</m:t>
                  </w:ins>
                </m:r>
              </m:e>
              <m:sub>
                <m:r>
                  <w:ins w:id="382" w:author="Morales, Misael M" w:date="2024-01-05T14:38:00Z">
                    <w:rPr>
                      <w:rFonts w:ascii="Cambria Math" w:hAnsi="Cambria Math"/>
                    </w:rPr>
                    <m:t>D</m:t>
                  </w:ins>
                </m:r>
              </m:sub>
            </m:sSub>
          </m:e>
        </m:d>
      </m:oMath>
      <w:ins w:id="383" w:author="Morales, Misael M" w:date="2024-01-05T14:39:00Z">
        <w:r w:rsidR="00454F60">
          <w:t xml:space="preserve">; </w:t>
        </w:r>
      </w:ins>
      <m:oMath>
        <m:sSubSup>
          <m:sSubSupPr>
            <m:ctrlPr>
              <w:ins w:id="384" w:author="Morales, Misael M" w:date="2024-01-05T14:39:00Z">
                <w:rPr>
                  <w:rFonts w:ascii="Cambria Math" w:hAnsi="Cambria Math"/>
                  <w:i/>
                </w:rPr>
              </w:ins>
            </m:ctrlPr>
          </m:sSubSupPr>
          <m:e>
            <m:r>
              <w:ins w:id="385" w:author="Morales, Misael M" w:date="2024-01-05T14:39:00Z">
                <w:rPr>
                  <w:rFonts w:ascii="Cambria Math" w:hAnsi="Cambria Math"/>
                </w:rPr>
                <m:t>d</m:t>
              </w:ins>
            </m:r>
          </m:e>
          <m:sub>
            <m:r>
              <w:ins w:id="386" w:author="Morales, Misael M" w:date="2024-01-05T14:39:00Z">
                <w:rPr>
                  <w:rFonts w:ascii="Cambria Math" w:hAnsi="Cambria Math"/>
                </w:rPr>
                <m:t>j</m:t>
              </w:ins>
            </m:r>
          </m:sub>
          <m:sup>
            <m:r>
              <w:ins w:id="387" w:author="Morales, Misael M" w:date="2024-01-05T14:39:00Z">
                <w:rPr>
                  <w:rFonts w:ascii="Cambria Math" w:hAnsi="Cambria Math"/>
                </w:rPr>
                <m:t>f,i</m:t>
              </w:ins>
            </m:r>
          </m:sup>
        </m:sSubSup>
      </m:oMath>
      <w:ins w:id="388" w:author="Morales, Misael M" w:date="2024-01-05T14:39:00Z">
        <w:r w:rsidR="00454F60">
          <w:t xml:space="preserve"> is the forecast obtained from the forward model evaluated at </w:t>
        </w:r>
      </w:ins>
      <m:oMath>
        <m:sSubSup>
          <m:sSubSupPr>
            <m:ctrlPr>
              <w:ins w:id="389" w:author="Morales, Misael M" w:date="2024-01-05T14:39:00Z">
                <w:rPr>
                  <w:rFonts w:ascii="Cambria Math" w:hAnsi="Cambria Math"/>
                  <w:i/>
                </w:rPr>
              </w:ins>
            </m:ctrlPr>
          </m:sSubSupPr>
          <m:e>
            <m:r>
              <w:ins w:id="390" w:author="Morales, Misael M" w:date="2024-01-05T14:39:00Z">
                <w:rPr>
                  <w:rFonts w:ascii="Cambria Math" w:hAnsi="Cambria Math"/>
                </w:rPr>
                <m:t>m</m:t>
              </w:ins>
            </m:r>
          </m:e>
          <m:sub>
            <m:r>
              <w:ins w:id="391" w:author="Morales, Misael M" w:date="2024-01-05T14:39:00Z">
                <w:rPr>
                  <w:rFonts w:ascii="Cambria Math" w:hAnsi="Cambria Math"/>
                </w:rPr>
                <m:t>j</m:t>
              </w:ins>
            </m:r>
          </m:sub>
          <m:sup>
            <m:r>
              <w:ins w:id="392" w:author="Morales, Misael M" w:date="2024-01-05T14:39:00Z">
                <w:rPr>
                  <w:rFonts w:ascii="Cambria Math" w:hAnsi="Cambria Math"/>
                </w:rPr>
                <m:t>f,i</m:t>
              </w:ins>
            </m:r>
          </m:sup>
        </m:sSubSup>
      </m:oMath>
      <w:ins w:id="393" w:author="Morales, Misael M" w:date="2024-01-05T14:39:00Z">
        <w:r w:rsidR="00454F60">
          <w:t xml:space="preserve">. </w:t>
        </w:r>
      </w:ins>
      <m:oMath>
        <m:r>
          <w:ins w:id="394" w:author="Morales, Misael M" w:date="2024-01-05T14:31:00Z">
            <m:rPr>
              <m:sty m:val="p"/>
            </m:rPr>
            <w:rPr>
              <w:rFonts w:ascii="Cambria Math" w:hAnsi="Cambria Math"/>
            </w:rPr>
            <m:t>Δ</m:t>
          </w:ins>
        </m:r>
        <m:sSup>
          <m:sSupPr>
            <m:ctrlPr>
              <w:ins w:id="395" w:author="Morales, Misael M" w:date="2024-01-05T14:31:00Z">
                <w:rPr>
                  <w:rFonts w:ascii="Cambria Math" w:hAnsi="Cambria Math"/>
                  <w:i/>
                </w:rPr>
              </w:ins>
            </m:ctrlPr>
          </m:sSupPr>
          <m:e>
            <m:r>
              <w:ins w:id="396" w:author="Morales, Misael M" w:date="2024-01-05T14:31:00Z">
                <w:rPr>
                  <w:rFonts w:ascii="Cambria Math" w:hAnsi="Cambria Math"/>
                </w:rPr>
                <m:t>M</m:t>
              </w:ins>
            </m:r>
          </m:e>
          <m:sup>
            <m:r>
              <w:ins w:id="397" w:author="Morales, Misael M" w:date="2024-01-05T14:31:00Z">
                <w:rPr>
                  <w:rFonts w:ascii="Cambria Math" w:hAnsi="Cambria Math"/>
                </w:rPr>
                <m:t>i</m:t>
              </w:ins>
            </m:r>
          </m:sup>
        </m:sSup>
      </m:oMath>
      <w:ins w:id="398" w:author="Morales, Misael M" w:date="2024-01-05T14:31:00Z">
        <w:r>
          <w:t xml:space="preserve"> and </w:t>
        </w:r>
      </w:ins>
      <m:oMath>
        <m:r>
          <w:ins w:id="399" w:author="Morales, Misael M" w:date="2024-01-05T14:31:00Z">
            <m:rPr>
              <m:sty m:val="p"/>
            </m:rPr>
            <w:rPr>
              <w:rFonts w:ascii="Cambria Math" w:hAnsi="Cambria Math"/>
            </w:rPr>
            <m:t>Δ</m:t>
          </w:ins>
        </m:r>
        <m:sSup>
          <m:sSupPr>
            <m:ctrlPr>
              <w:ins w:id="400" w:author="Morales, Misael M" w:date="2024-01-05T14:31:00Z">
                <w:rPr>
                  <w:rFonts w:ascii="Cambria Math" w:hAnsi="Cambria Math"/>
                  <w:i/>
                </w:rPr>
              </w:ins>
            </m:ctrlPr>
          </m:sSupPr>
          <m:e>
            <m:r>
              <w:ins w:id="401" w:author="Morales, Misael M" w:date="2024-01-05T14:31:00Z">
                <w:rPr>
                  <w:rFonts w:ascii="Cambria Math" w:hAnsi="Cambria Math"/>
                </w:rPr>
                <m:t>D</m:t>
              </w:ins>
            </m:r>
          </m:e>
          <m:sup>
            <m:r>
              <w:ins w:id="402" w:author="Morales, Misael M" w:date="2024-01-05T14:31:00Z">
                <w:rPr>
                  <w:rFonts w:ascii="Cambria Math" w:hAnsi="Cambria Math"/>
                </w:rPr>
                <m:t>i</m:t>
              </w:ins>
            </m:r>
          </m:sup>
        </m:sSup>
      </m:oMath>
      <w:ins w:id="403" w:author="Morales, Misael M" w:date="2024-01-05T14:31:00Z">
        <w:r>
          <w:t xml:space="preserve"> denote the model square root matrix and data square root matrix, respectively, and are d</w:t>
        </w:r>
      </w:ins>
      <w:ins w:id="404" w:author="Morales, Misael M" w:date="2024-01-05T14:32:00Z">
        <w:r>
          <w:t>efined as:</w:t>
        </w:r>
      </w:ins>
    </w:p>
    <w:p w14:paraId="2AA4E873" w14:textId="77777777" w:rsidR="008A050B" w:rsidRDefault="008A050B" w:rsidP="004C0693">
      <w:pPr>
        <w:pStyle w:val="para1"/>
        <w:rPr>
          <w:ins w:id="405" w:author="Morales, Misael M" w:date="2024-01-05T14:3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6" w:author="Morales, Misael M" w:date="2024-01-05T14:33:00Z">
          <w:tblPr>
            <w:tblStyle w:val="TableGrid"/>
            <w:tblW w:w="0" w:type="auto"/>
            <w:tblLook w:val="04A0" w:firstRow="1" w:lastRow="0" w:firstColumn="1" w:lastColumn="0" w:noHBand="0" w:noVBand="1"/>
          </w:tblPr>
        </w:tblPrChange>
      </w:tblPr>
      <w:tblGrid>
        <w:gridCol w:w="8635"/>
        <w:gridCol w:w="1435"/>
        <w:tblGridChange w:id="407">
          <w:tblGrid>
            <w:gridCol w:w="5035"/>
            <w:gridCol w:w="5035"/>
          </w:tblGrid>
        </w:tblGridChange>
      </w:tblGrid>
      <w:tr w:rsidR="002255D4" w14:paraId="252EABBC" w14:textId="77777777" w:rsidTr="002255D4">
        <w:trPr>
          <w:ins w:id="408" w:author="Morales, Misael M" w:date="2024-01-05T14:32:00Z"/>
        </w:trPr>
        <w:tc>
          <w:tcPr>
            <w:tcW w:w="8635" w:type="dxa"/>
            <w:vAlign w:val="center"/>
            <w:tcPrChange w:id="409" w:author="Morales, Misael M" w:date="2024-01-05T14:33:00Z">
              <w:tcPr>
                <w:tcW w:w="5035" w:type="dxa"/>
              </w:tcPr>
            </w:tcPrChange>
          </w:tcPr>
          <w:p w14:paraId="0CC685F5" w14:textId="642399BB" w:rsidR="002255D4" w:rsidRDefault="002255D4">
            <w:pPr>
              <w:pStyle w:val="para1"/>
              <w:ind w:firstLine="0"/>
              <w:jc w:val="center"/>
              <w:rPr>
                <w:ins w:id="410" w:author="Morales, Misael M" w:date="2024-01-05T14:32:00Z"/>
              </w:rPr>
              <w:pPrChange w:id="411" w:author="Morales, Misael M" w:date="2024-01-05T14:33:00Z">
                <w:pPr>
                  <w:pStyle w:val="para1"/>
                  <w:ind w:firstLine="0"/>
                </w:pPr>
              </w:pPrChange>
            </w:pPr>
            <m:oMathPara>
              <m:oMath>
                <m:r>
                  <w:ins w:id="412" w:author="Morales, Misael M" w:date="2024-01-05T14:32:00Z">
                    <m:rPr>
                      <m:sty m:val="p"/>
                    </m:rPr>
                    <w:rPr>
                      <w:rFonts w:ascii="Cambria Math" w:hAnsi="Cambria Math"/>
                    </w:rPr>
                    <m:t>Δ</m:t>
                  </w:ins>
                </m:r>
                <m:sSup>
                  <m:sSupPr>
                    <m:ctrlPr>
                      <w:ins w:id="413" w:author="Morales, Misael M" w:date="2024-01-05T14:32:00Z">
                        <w:rPr>
                          <w:rFonts w:ascii="Cambria Math" w:hAnsi="Cambria Math"/>
                          <w:i/>
                        </w:rPr>
                      </w:ins>
                    </m:ctrlPr>
                  </m:sSupPr>
                  <m:e>
                    <m:r>
                      <w:ins w:id="414" w:author="Morales, Misael M" w:date="2024-01-05T14:32:00Z">
                        <w:rPr>
                          <w:rFonts w:ascii="Cambria Math" w:hAnsi="Cambria Math"/>
                        </w:rPr>
                        <m:t>M</m:t>
                      </w:ins>
                    </m:r>
                  </m:e>
                  <m:sup>
                    <m:r>
                      <w:ins w:id="415" w:author="Morales, Misael M" w:date="2024-01-05T14:32:00Z">
                        <w:rPr>
                          <w:rFonts w:ascii="Cambria Math" w:hAnsi="Cambria Math"/>
                        </w:rPr>
                        <m:t>i</m:t>
                      </w:ins>
                    </m:r>
                  </m:sup>
                </m:sSup>
                <m:r>
                  <w:ins w:id="416" w:author="Morales, Misael M" w:date="2024-01-05T14:32:00Z">
                    <w:rPr>
                      <w:rFonts w:ascii="Cambria Math" w:hAnsi="Cambria Math"/>
                    </w:rPr>
                    <m:t>=</m:t>
                  </w:ins>
                </m:r>
                <m:f>
                  <m:fPr>
                    <m:ctrlPr>
                      <w:ins w:id="417" w:author="Morales, Misael M" w:date="2024-01-05T14:32:00Z">
                        <w:rPr>
                          <w:rFonts w:ascii="Cambria Math" w:hAnsi="Cambria Math"/>
                          <w:i/>
                        </w:rPr>
                      </w:ins>
                    </m:ctrlPr>
                  </m:fPr>
                  <m:num>
                    <m:r>
                      <w:ins w:id="418" w:author="Morales, Misael M" w:date="2024-01-05T14:32:00Z">
                        <w:rPr>
                          <w:rFonts w:ascii="Cambria Math" w:hAnsi="Cambria Math"/>
                        </w:rPr>
                        <m:t>1</m:t>
                      </w:ins>
                    </m:r>
                  </m:num>
                  <m:den>
                    <m:rad>
                      <m:radPr>
                        <m:degHide m:val="1"/>
                        <m:ctrlPr>
                          <w:ins w:id="419" w:author="Morales, Misael M" w:date="2024-01-05T14:32:00Z">
                            <w:rPr>
                              <w:rFonts w:ascii="Cambria Math" w:hAnsi="Cambria Math"/>
                              <w:i/>
                            </w:rPr>
                          </w:ins>
                        </m:ctrlPr>
                      </m:radPr>
                      <m:deg/>
                      <m:e>
                        <m:sSub>
                          <m:sSubPr>
                            <m:ctrlPr>
                              <w:ins w:id="420" w:author="Morales, Misael M" w:date="2024-01-05T14:32:00Z">
                                <w:rPr>
                                  <w:rFonts w:ascii="Cambria Math" w:hAnsi="Cambria Math"/>
                                  <w:i/>
                                </w:rPr>
                              </w:ins>
                            </m:ctrlPr>
                          </m:sSubPr>
                          <m:e>
                            <m:r>
                              <w:ins w:id="421" w:author="Morales, Misael M" w:date="2024-01-05T14:32:00Z">
                                <w:rPr>
                                  <w:rFonts w:ascii="Cambria Math" w:hAnsi="Cambria Math"/>
                                </w:rPr>
                                <m:t>N</m:t>
                              </w:ins>
                            </m:r>
                          </m:e>
                          <m:sub>
                            <m:r>
                              <w:ins w:id="422" w:author="Morales, Misael M" w:date="2024-01-05T14:32:00Z">
                                <w:rPr>
                                  <w:rFonts w:ascii="Cambria Math" w:hAnsi="Cambria Math"/>
                                </w:rPr>
                                <m:t>e</m:t>
                              </w:ins>
                            </m:r>
                          </m:sub>
                        </m:sSub>
                        <m:r>
                          <w:ins w:id="423" w:author="Morales, Misael M" w:date="2024-01-05T14:32:00Z">
                            <w:rPr>
                              <w:rFonts w:ascii="Cambria Math" w:hAnsi="Cambria Math"/>
                            </w:rPr>
                            <m:t>-1</m:t>
                          </w:ins>
                        </m:r>
                      </m:e>
                    </m:rad>
                  </m:den>
                </m:f>
                <m:d>
                  <m:dPr>
                    <m:begChr m:val="["/>
                    <m:endChr m:val="]"/>
                    <m:ctrlPr>
                      <w:ins w:id="424" w:author="Morales, Misael M" w:date="2024-01-05T14:32:00Z">
                        <w:rPr>
                          <w:rFonts w:ascii="Cambria Math" w:hAnsi="Cambria Math"/>
                          <w:i/>
                        </w:rPr>
                      </w:ins>
                    </m:ctrlPr>
                  </m:dPr>
                  <m:e>
                    <m:sSubSup>
                      <m:sSubSupPr>
                        <m:ctrlPr>
                          <w:ins w:id="425" w:author="Morales, Misael M" w:date="2024-01-05T14:32:00Z">
                            <w:rPr>
                              <w:rFonts w:ascii="Cambria Math" w:hAnsi="Cambria Math"/>
                              <w:i/>
                            </w:rPr>
                          </w:ins>
                        </m:ctrlPr>
                      </m:sSubSupPr>
                      <m:e>
                        <m:r>
                          <w:ins w:id="426" w:author="Morales, Misael M" w:date="2024-01-05T14:32:00Z">
                            <w:rPr>
                              <w:rFonts w:ascii="Cambria Math" w:hAnsi="Cambria Math"/>
                            </w:rPr>
                            <m:t>m</m:t>
                          </w:ins>
                        </m:r>
                      </m:e>
                      <m:sub>
                        <m:r>
                          <w:ins w:id="427" w:author="Morales, Misael M" w:date="2024-01-05T14:32:00Z">
                            <w:rPr>
                              <w:rFonts w:ascii="Cambria Math" w:hAnsi="Cambria Math"/>
                            </w:rPr>
                            <m:t>1</m:t>
                          </w:ins>
                        </m:r>
                      </m:sub>
                      <m:sup>
                        <m:r>
                          <w:ins w:id="428" w:author="Morales, Misael M" w:date="2024-01-05T14:32:00Z">
                            <w:rPr>
                              <w:rFonts w:ascii="Cambria Math" w:hAnsi="Cambria Math"/>
                            </w:rPr>
                            <m:t>f,i</m:t>
                          </w:ins>
                        </m:r>
                      </m:sup>
                    </m:sSubSup>
                    <m:r>
                      <w:ins w:id="429" w:author="Morales, Misael M" w:date="2024-01-05T14:32:00Z">
                        <w:rPr>
                          <w:rFonts w:ascii="Cambria Math" w:hAnsi="Cambria Math"/>
                        </w:rPr>
                        <m:t>-</m:t>
                      </w:ins>
                    </m:r>
                    <m:sSup>
                      <m:sSupPr>
                        <m:ctrlPr>
                          <w:ins w:id="430" w:author="Morales, Misael M" w:date="2024-01-05T14:32:00Z">
                            <w:rPr>
                              <w:rFonts w:ascii="Cambria Math" w:hAnsi="Cambria Math"/>
                              <w:i/>
                            </w:rPr>
                          </w:ins>
                        </m:ctrlPr>
                      </m:sSupPr>
                      <m:e>
                        <m:acc>
                          <m:accPr>
                            <m:chr m:val="̅"/>
                            <m:ctrlPr>
                              <w:ins w:id="431" w:author="Morales, Misael M" w:date="2024-01-05T14:32:00Z">
                                <w:rPr>
                                  <w:rFonts w:ascii="Cambria Math" w:hAnsi="Cambria Math"/>
                                  <w:i/>
                                </w:rPr>
                              </w:ins>
                            </m:ctrlPr>
                          </m:accPr>
                          <m:e>
                            <m:r>
                              <w:ins w:id="432" w:author="Morales, Misael M" w:date="2024-01-05T14:32:00Z">
                                <w:rPr>
                                  <w:rFonts w:ascii="Cambria Math" w:hAnsi="Cambria Math"/>
                                </w:rPr>
                                <m:t>m</m:t>
                              </w:ins>
                            </m:r>
                          </m:e>
                        </m:acc>
                      </m:e>
                      <m:sup>
                        <m:r>
                          <w:ins w:id="433" w:author="Morales, Misael M" w:date="2024-01-05T14:32:00Z">
                            <w:rPr>
                              <w:rFonts w:ascii="Cambria Math" w:hAnsi="Cambria Math"/>
                            </w:rPr>
                            <m:t>f,i</m:t>
                          </w:ins>
                        </m:r>
                      </m:sup>
                    </m:sSup>
                    <m:r>
                      <w:ins w:id="434" w:author="Morales, Misael M" w:date="2024-01-05T14:32:00Z">
                        <w:rPr>
                          <w:rFonts w:ascii="Cambria Math" w:hAnsi="Cambria Math"/>
                        </w:rPr>
                        <m:t xml:space="preserve">, …, </m:t>
                      </w:ins>
                    </m:r>
                    <m:sSubSup>
                      <m:sSubSupPr>
                        <m:ctrlPr>
                          <w:ins w:id="435" w:author="Morales, Misael M" w:date="2024-01-05T14:33:00Z">
                            <w:rPr>
                              <w:rFonts w:ascii="Cambria Math" w:hAnsi="Cambria Math"/>
                              <w:i/>
                            </w:rPr>
                          </w:ins>
                        </m:ctrlPr>
                      </m:sSubSupPr>
                      <m:e>
                        <m:r>
                          <w:ins w:id="436" w:author="Morales, Misael M" w:date="2024-01-05T14:32:00Z">
                            <w:rPr>
                              <w:rFonts w:ascii="Cambria Math" w:hAnsi="Cambria Math"/>
                            </w:rPr>
                            <m:t>m</m:t>
                          </w:ins>
                        </m:r>
                      </m:e>
                      <m:sub>
                        <m:sSub>
                          <m:sSubPr>
                            <m:ctrlPr>
                              <w:ins w:id="437" w:author="Morales, Misael M" w:date="2024-01-05T14:33:00Z">
                                <w:rPr>
                                  <w:rFonts w:ascii="Cambria Math" w:hAnsi="Cambria Math"/>
                                  <w:i/>
                                </w:rPr>
                              </w:ins>
                            </m:ctrlPr>
                          </m:sSubPr>
                          <m:e>
                            <m:r>
                              <w:ins w:id="438" w:author="Morales, Misael M" w:date="2024-01-05T14:33:00Z">
                                <w:rPr>
                                  <w:rFonts w:ascii="Cambria Math" w:hAnsi="Cambria Math"/>
                                </w:rPr>
                                <m:t>N</m:t>
                              </w:ins>
                            </m:r>
                          </m:e>
                          <m:sub>
                            <m:r>
                              <w:ins w:id="439" w:author="Morales, Misael M" w:date="2024-01-05T14:33:00Z">
                                <w:rPr>
                                  <w:rFonts w:ascii="Cambria Math" w:hAnsi="Cambria Math"/>
                                </w:rPr>
                                <m:t>e</m:t>
                              </w:ins>
                            </m:r>
                          </m:sub>
                        </m:sSub>
                      </m:sub>
                      <m:sup>
                        <m:r>
                          <w:ins w:id="440" w:author="Morales, Misael M" w:date="2024-01-05T14:33:00Z">
                            <w:rPr>
                              <w:rFonts w:ascii="Cambria Math" w:hAnsi="Cambria Math"/>
                            </w:rPr>
                            <m:t>f,i</m:t>
                          </w:ins>
                        </m:r>
                      </m:sup>
                    </m:sSubSup>
                    <m:r>
                      <w:ins w:id="441" w:author="Morales, Misael M" w:date="2024-01-05T14:33:00Z">
                        <w:rPr>
                          <w:rFonts w:ascii="Cambria Math" w:hAnsi="Cambria Math"/>
                        </w:rPr>
                        <m:t>-</m:t>
                      </w:ins>
                    </m:r>
                    <m:sSup>
                      <m:sSupPr>
                        <m:ctrlPr>
                          <w:ins w:id="442" w:author="Morales, Misael M" w:date="2024-01-05T14:33:00Z">
                            <w:rPr>
                              <w:rFonts w:ascii="Cambria Math" w:hAnsi="Cambria Math"/>
                              <w:i/>
                            </w:rPr>
                          </w:ins>
                        </m:ctrlPr>
                      </m:sSupPr>
                      <m:e>
                        <m:acc>
                          <m:accPr>
                            <m:chr m:val="̅"/>
                            <m:ctrlPr>
                              <w:ins w:id="443" w:author="Morales, Misael M" w:date="2024-01-05T14:33:00Z">
                                <w:rPr>
                                  <w:rFonts w:ascii="Cambria Math" w:hAnsi="Cambria Math"/>
                                  <w:i/>
                                </w:rPr>
                              </w:ins>
                            </m:ctrlPr>
                          </m:accPr>
                          <m:e>
                            <m:r>
                              <w:ins w:id="444" w:author="Morales, Misael M" w:date="2024-01-05T14:33:00Z">
                                <w:rPr>
                                  <w:rFonts w:ascii="Cambria Math" w:hAnsi="Cambria Math"/>
                                </w:rPr>
                                <m:t>m</m:t>
                              </w:ins>
                            </m:r>
                          </m:e>
                        </m:acc>
                      </m:e>
                      <m:sup>
                        <m:r>
                          <w:ins w:id="445" w:author="Morales, Misael M" w:date="2024-01-05T14:33:00Z">
                            <w:rPr>
                              <w:rFonts w:ascii="Cambria Math" w:hAnsi="Cambria Math"/>
                            </w:rPr>
                            <m:t>f,i</m:t>
                          </w:ins>
                        </m:r>
                      </m:sup>
                    </m:sSup>
                  </m:e>
                </m:d>
              </m:oMath>
            </m:oMathPara>
          </w:p>
        </w:tc>
        <w:tc>
          <w:tcPr>
            <w:tcW w:w="1435" w:type="dxa"/>
            <w:vAlign w:val="center"/>
            <w:tcPrChange w:id="446" w:author="Morales, Misael M" w:date="2024-01-05T14:33:00Z">
              <w:tcPr>
                <w:tcW w:w="5035" w:type="dxa"/>
              </w:tcPr>
            </w:tcPrChange>
          </w:tcPr>
          <w:p w14:paraId="370DBD94" w14:textId="5D533CF0" w:rsidR="002255D4" w:rsidRDefault="002255D4">
            <w:pPr>
              <w:pStyle w:val="para1"/>
              <w:ind w:firstLine="0"/>
              <w:jc w:val="center"/>
              <w:rPr>
                <w:ins w:id="447" w:author="Morales, Misael M" w:date="2024-01-05T14:32:00Z"/>
              </w:rPr>
              <w:pPrChange w:id="448" w:author="Morales, Misael M" w:date="2024-01-05T14:33:00Z">
                <w:pPr>
                  <w:pStyle w:val="para1"/>
                  <w:ind w:firstLine="0"/>
                </w:pPr>
              </w:pPrChange>
            </w:pPr>
            <w:ins w:id="449" w:author="Morales, Misael M" w:date="2024-01-05T14:33:00Z">
              <w:r>
                <w:t>(1)</w:t>
              </w:r>
            </w:ins>
          </w:p>
        </w:tc>
      </w:tr>
    </w:tbl>
    <w:p w14:paraId="3D8F2010" w14:textId="77777777" w:rsidR="002255D4" w:rsidRDefault="002255D4" w:rsidP="004C0693">
      <w:pPr>
        <w:pStyle w:val="para1"/>
        <w:rPr>
          <w:ins w:id="450"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2255D4" w14:paraId="33D4DECF" w14:textId="77777777" w:rsidTr="00D452ED">
        <w:trPr>
          <w:ins w:id="451" w:author="Morales, Misael M" w:date="2024-01-05T14:34:00Z"/>
        </w:trPr>
        <w:tc>
          <w:tcPr>
            <w:tcW w:w="8635" w:type="dxa"/>
            <w:vAlign w:val="center"/>
          </w:tcPr>
          <w:p w14:paraId="6053DC4A" w14:textId="6BF33F65" w:rsidR="002255D4" w:rsidRDefault="00843E6E" w:rsidP="00D452ED">
            <w:pPr>
              <w:pStyle w:val="para1"/>
              <w:ind w:firstLine="0"/>
              <w:jc w:val="center"/>
              <w:rPr>
                <w:ins w:id="452" w:author="Morales, Misael M" w:date="2024-01-05T14:34:00Z"/>
              </w:rPr>
            </w:pPr>
            <m:oMathPara>
              <m:oMath>
                <m:r>
                  <w:ins w:id="453" w:author="Morales, Misael M" w:date="2024-01-05T14:34:00Z">
                    <m:rPr>
                      <m:sty m:val="p"/>
                    </m:rPr>
                    <w:rPr>
                      <w:rFonts w:ascii="Cambria Math" w:hAnsi="Cambria Math"/>
                    </w:rPr>
                    <m:t>Δ</m:t>
                  </w:ins>
                </m:r>
                <m:sSup>
                  <m:sSupPr>
                    <m:ctrlPr>
                      <w:ins w:id="454" w:author="Morales, Misael M" w:date="2024-01-05T14:34:00Z">
                        <w:rPr>
                          <w:rFonts w:ascii="Cambria Math" w:hAnsi="Cambria Math"/>
                        </w:rPr>
                      </w:ins>
                    </m:ctrlPr>
                  </m:sSupPr>
                  <m:e>
                    <m:r>
                      <w:ins w:id="455" w:author="Morales, Misael M" w:date="2024-01-05T14:34:00Z">
                        <m:rPr>
                          <m:sty m:val="p"/>
                        </m:rPr>
                        <w:rPr>
                          <w:rFonts w:ascii="Cambria Math" w:hAnsi="Cambria Math"/>
                        </w:rPr>
                        <m:t>D</m:t>
                      </w:ins>
                    </m:r>
                  </m:e>
                  <m:sup>
                    <m:r>
                      <w:ins w:id="456" w:author="Morales, Misael M" w:date="2024-01-05T14:34:00Z">
                        <m:rPr>
                          <m:sty m:val="p"/>
                        </m:rPr>
                        <w:rPr>
                          <w:rFonts w:ascii="Cambria Math" w:hAnsi="Cambria Math"/>
                        </w:rPr>
                        <m:t>i</m:t>
                      </w:ins>
                    </m:r>
                  </m:sup>
                </m:sSup>
                <m:r>
                  <w:ins w:id="457" w:author="Morales, Misael M" w:date="2024-01-05T14:34:00Z">
                    <w:rPr>
                      <w:rFonts w:ascii="Cambria Math" w:hAnsi="Cambria Math"/>
                    </w:rPr>
                    <m:t>=</m:t>
                  </w:ins>
                </m:r>
                <m:f>
                  <m:fPr>
                    <m:ctrlPr>
                      <w:ins w:id="458" w:author="Morales, Misael M" w:date="2024-01-05T14:34:00Z">
                        <w:rPr>
                          <w:rFonts w:ascii="Cambria Math" w:hAnsi="Cambria Math"/>
                          <w:i/>
                        </w:rPr>
                      </w:ins>
                    </m:ctrlPr>
                  </m:fPr>
                  <m:num>
                    <m:r>
                      <w:ins w:id="459" w:author="Morales, Misael M" w:date="2024-01-05T14:34:00Z">
                        <w:rPr>
                          <w:rFonts w:ascii="Cambria Math" w:hAnsi="Cambria Math"/>
                        </w:rPr>
                        <m:t>1</m:t>
                      </w:ins>
                    </m:r>
                  </m:num>
                  <m:den>
                    <m:rad>
                      <m:radPr>
                        <m:degHide m:val="1"/>
                        <m:ctrlPr>
                          <w:ins w:id="460" w:author="Morales, Misael M" w:date="2024-01-05T14:34:00Z">
                            <w:rPr>
                              <w:rFonts w:ascii="Cambria Math" w:hAnsi="Cambria Math"/>
                              <w:i/>
                            </w:rPr>
                          </w:ins>
                        </m:ctrlPr>
                      </m:radPr>
                      <m:deg/>
                      <m:e>
                        <m:sSub>
                          <m:sSubPr>
                            <m:ctrlPr>
                              <w:ins w:id="461" w:author="Morales, Misael M" w:date="2024-01-05T14:34:00Z">
                                <w:rPr>
                                  <w:rFonts w:ascii="Cambria Math" w:hAnsi="Cambria Math"/>
                                  <w:i/>
                                </w:rPr>
                              </w:ins>
                            </m:ctrlPr>
                          </m:sSubPr>
                          <m:e>
                            <m:r>
                              <w:ins w:id="462" w:author="Morales, Misael M" w:date="2024-01-05T14:34:00Z">
                                <w:rPr>
                                  <w:rFonts w:ascii="Cambria Math" w:hAnsi="Cambria Math"/>
                                </w:rPr>
                                <m:t>N</m:t>
                              </w:ins>
                            </m:r>
                          </m:e>
                          <m:sub>
                            <m:r>
                              <w:ins w:id="463" w:author="Morales, Misael M" w:date="2024-01-05T14:34:00Z">
                                <w:rPr>
                                  <w:rFonts w:ascii="Cambria Math" w:hAnsi="Cambria Math"/>
                                </w:rPr>
                                <m:t>e</m:t>
                              </w:ins>
                            </m:r>
                          </m:sub>
                        </m:sSub>
                        <m:r>
                          <w:ins w:id="464" w:author="Morales, Misael M" w:date="2024-01-05T14:34:00Z">
                            <w:rPr>
                              <w:rFonts w:ascii="Cambria Math" w:hAnsi="Cambria Math"/>
                            </w:rPr>
                            <m:t>-1</m:t>
                          </w:ins>
                        </m:r>
                      </m:e>
                    </m:rad>
                  </m:den>
                </m:f>
                <m:d>
                  <m:dPr>
                    <m:begChr m:val="["/>
                    <m:endChr m:val="]"/>
                    <m:ctrlPr>
                      <w:ins w:id="465" w:author="Morales, Misael M" w:date="2024-01-05T14:34:00Z">
                        <w:rPr>
                          <w:rFonts w:ascii="Cambria Math" w:hAnsi="Cambria Math"/>
                          <w:i/>
                        </w:rPr>
                      </w:ins>
                    </m:ctrlPr>
                  </m:dPr>
                  <m:e>
                    <m:sSubSup>
                      <m:sSubSupPr>
                        <m:ctrlPr>
                          <w:ins w:id="466" w:author="Morales, Misael M" w:date="2024-01-05T14:34:00Z">
                            <w:rPr>
                              <w:rFonts w:ascii="Cambria Math" w:hAnsi="Cambria Math"/>
                              <w:i/>
                            </w:rPr>
                          </w:ins>
                        </m:ctrlPr>
                      </m:sSubSupPr>
                      <m:e>
                        <m:r>
                          <w:ins w:id="467" w:author="Morales, Misael M" w:date="2024-01-05T14:34:00Z">
                            <w:rPr>
                              <w:rFonts w:ascii="Cambria Math" w:hAnsi="Cambria Math"/>
                            </w:rPr>
                            <m:t>d</m:t>
                          </w:ins>
                        </m:r>
                      </m:e>
                      <m:sub>
                        <m:r>
                          <w:ins w:id="468" w:author="Morales, Misael M" w:date="2024-01-05T14:34:00Z">
                            <w:rPr>
                              <w:rFonts w:ascii="Cambria Math" w:hAnsi="Cambria Math"/>
                            </w:rPr>
                            <m:t>1</m:t>
                          </w:ins>
                        </m:r>
                      </m:sub>
                      <m:sup>
                        <m:r>
                          <w:ins w:id="469" w:author="Morales, Misael M" w:date="2024-01-05T14:34:00Z">
                            <w:rPr>
                              <w:rFonts w:ascii="Cambria Math" w:hAnsi="Cambria Math"/>
                            </w:rPr>
                            <m:t>f,i</m:t>
                          </w:ins>
                        </m:r>
                      </m:sup>
                    </m:sSubSup>
                    <m:r>
                      <w:ins w:id="470" w:author="Morales, Misael M" w:date="2024-01-05T14:34:00Z">
                        <w:rPr>
                          <w:rFonts w:ascii="Cambria Math" w:hAnsi="Cambria Math"/>
                        </w:rPr>
                        <m:t>-</m:t>
                      </w:ins>
                    </m:r>
                    <m:sSup>
                      <m:sSupPr>
                        <m:ctrlPr>
                          <w:ins w:id="471" w:author="Morales, Misael M" w:date="2024-01-05T14:34:00Z">
                            <w:rPr>
                              <w:rFonts w:ascii="Cambria Math" w:hAnsi="Cambria Math"/>
                              <w:i/>
                            </w:rPr>
                          </w:ins>
                        </m:ctrlPr>
                      </m:sSupPr>
                      <m:e>
                        <m:acc>
                          <m:accPr>
                            <m:chr m:val="̅"/>
                            <m:ctrlPr>
                              <w:ins w:id="472" w:author="Morales, Misael M" w:date="2024-01-05T14:34:00Z">
                                <w:rPr>
                                  <w:rFonts w:ascii="Cambria Math" w:hAnsi="Cambria Math"/>
                                  <w:i/>
                                </w:rPr>
                              </w:ins>
                            </m:ctrlPr>
                          </m:accPr>
                          <m:e>
                            <m:r>
                              <w:ins w:id="473" w:author="Morales, Misael M" w:date="2024-01-05T14:34:00Z">
                                <w:rPr>
                                  <w:rFonts w:ascii="Cambria Math" w:hAnsi="Cambria Math"/>
                                </w:rPr>
                                <m:t>d</m:t>
                              </w:ins>
                            </m:r>
                          </m:e>
                        </m:acc>
                      </m:e>
                      <m:sup>
                        <m:r>
                          <w:ins w:id="474" w:author="Morales, Misael M" w:date="2024-01-05T14:34:00Z">
                            <w:rPr>
                              <w:rFonts w:ascii="Cambria Math" w:hAnsi="Cambria Math"/>
                            </w:rPr>
                            <m:t>f,i</m:t>
                          </w:ins>
                        </m:r>
                      </m:sup>
                    </m:sSup>
                    <m:r>
                      <w:ins w:id="475" w:author="Morales, Misael M" w:date="2024-01-05T14:34:00Z">
                        <w:rPr>
                          <w:rFonts w:ascii="Cambria Math" w:hAnsi="Cambria Math"/>
                        </w:rPr>
                        <m:t xml:space="preserve">, …, </m:t>
                      </w:ins>
                    </m:r>
                    <m:sSubSup>
                      <m:sSubSupPr>
                        <m:ctrlPr>
                          <w:ins w:id="476" w:author="Morales, Misael M" w:date="2024-01-05T14:34:00Z">
                            <w:rPr>
                              <w:rFonts w:ascii="Cambria Math" w:hAnsi="Cambria Math"/>
                              <w:i/>
                            </w:rPr>
                          </w:ins>
                        </m:ctrlPr>
                      </m:sSubSupPr>
                      <m:e>
                        <m:r>
                          <w:ins w:id="477" w:author="Morales, Misael M" w:date="2024-01-05T14:34:00Z">
                            <w:rPr>
                              <w:rFonts w:ascii="Cambria Math" w:hAnsi="Cambria Math"/>
                            </w:rPr>
                            <m:t>d</m:t>
                          </w:ins>
                        </m:r>
                      </m:e>
                      <m:sub>
                        <m:sSub>
                          <m:sSubPr>
                            <m:ctrlPr>
                              <w:ins w:id="478" w:author="Morales, Misael M" w:date="2024-01-05T14:34:00Z">
                                <w:rPr>
                                  <w:rFonts w:ascii="Cambria Math" w:hAnsi="Cambria Math"/>
                                  <w:i/>
                                </w:rPr>
                              </w:ins>
                            </m:ctrlPr>
                          </m:sSubPr>
                          <m:e>
                            <m:r>
                              <w:ins w:id="479" w:author="Morales, Misael M" w:date="2024-01-05T14:34:00Z">
                                <w:rPr>
                                  <w:rFonts w:ascii="Cambria Math" w:hAnsi="Cambria Math"/>
                                </w:rPr>
                                <m:t>N</m:t>
                              </w:ins>
                            </m:r>
                          </m:e>
                          <m:sub>
                            <m:r>
                              <w:ins w:id="480" w:author="Morales, Misael M" w:date="2024-01-05T14:34:00Z">
                                <w:rPr>
                                  <w:rFonts w:ascii="Cambria Math" w:hAnsi="Cambria Math"/>
                                </w:rPr>
                                <m:t>e</m:t>
                              </w:ins>
                            </m:r>
                          </m:sub>
                        </m:sSub>
                      </m:sub>
                      <m:sup>
                        <m:r>
                          <w:ins w:id="481" w:author="Morales, Misael M" w:date="2024-01-05T14:34:00Z">
                            <w:rPr>
                              <w:rFonts w:ascii="Cambria Math" w:hAnsi="Cambria Math"/>
                            </w:rPr>
                            <m:t>f,i</m:t>
                          </w:ins>
                        </m:r>
                      </m:sup>
                    </m:sSubSup>
                    <m:r>
                      <w:ins w:id="482" w:author="Morales, Misael M" w:date="2024-01-05T14:34:00Z">
                        <w:rPr>
                          <w:rFonts w:ascii="Cambria Math" w:hAnsi="Cambria Math"/>
                        </w:rPr>
                        <m:t>-</m:t>
                      </w:ins>
                    </m:r>
                    <m:sSup>
                      <m:sSupPr>
                        <m:ctrlPr>
                          <w:ins w:id="483" w:author="Morales, Misael M" w:date="2024-01-05T14:34:00Z">
                            <w:rPr>
                              <w:rFonts w:ascii="Cambria Math" w:hAnsi="Cambria Math"/>
                              <w:i/>
                            </w:rPr>
                          </w:ins>
                        </m:ctrlPr>
                      </m:sSupPr>
                      <m:e>
                        <m:acc>
                          <m:accPr>
                            <m:chr m:val="̅"/>
                            <m:ctrlPr>
                              <w:ins w:id="484" w:author="Morales, Misael M" w:date="2024-01-05T14:34:00Z">
                                <w:rPr>
                                  <w:rFonts w:ascii="Cambria Math" w:hAnsi="Cambria Math"/>
                                  <w:i/>
                                </w:rPr>
                              </w:ins>
                            </m:ctrlPr>
                          </m:accPr>
                          <m:e>
                            <m:r>
                              <w:ins w:id="485" w:author="Morales, Misael M" w:date="2024-01-05T14:34:00Z">
                                <w:rPr>
                                  <w:rFonts w:ascii="Cambria Math" w:hAnsi="Cambria Math"/>
                                </w:rPr>
                                <m:t>d</m:t>
                              </w:ins>
                            </m:r>
                          </m:e>
                        </m:acc>
                      </m:e>
                      <m:sup>
                        <m:r>
                          <w:ins w:id="486" w:author="Morales, Misael M" w:date="2024-01-05T14:34:00Z">
                            <w:rPr>
                              <w:rFonts w:ascii="Cambria Math" w:hAnsi="Cambria Math"/>
                            </w:rPr>
                            <m:t>f,i</m:t>
                          </w:ins>
                        </m:r>
                      </m:sup>
                    </m:sSup>
                  </m:e>
                </m:d>
              </m:oMath>
            </m:oMathPara>
          </w:p>
        </w:tc>
        <w:tc>
          <w:tcPr>
            <w:tcW w:w="1435" w:type="dxa"/>
            <w:vAlign w:val="center"/>
          </w:tcPr>
          <w:p w14:paraId="0C36F800" w14:textId="65A4A013" w:rsidR="002255D4" w:rsidRDefault="002255D4" w:rsidP="00D452ED">
            <w:pPr>
              <w:pStyle w:val="para1"/>
              <w:ind w:firstLine="0"/>
              <w:jc w:val="center"/>
              <w:rPr>
                <w:ins w:id="487" w:author="Morales, Misael M" w:date="2024-01-05T14:34:00Z"/>
              </w:rPr>
            </w:pPr>
            <w:ins w:id="488" w:author="Morales, Misael M" w:date="2024-01-05T14:34:00Z">
              <w:r>
                <w:t>(2)</w:t>
              </w:r>
            </w:ins>
          </w:p>
        </w:tc>
      </w:tr>
    </w:tbl>
    <w:p w14:paraId="11913648" w14:textId="4ADE134A" w:rsidR="002255D4" w:rsidRDefault="00843E6E" w:rsidP="004C0693">
      <w:pPr>
        <w:pStyle w:val="para1"/>
        <w:rPr>
          <w:ins w:id="489" w:author="Morales, Misael M" w:date="2024-01-05T14:34:00Z"/>
        </w:rPr>
      </w:pPr>
      <w:proofErr w:type="gramStart"/>
      <w:ins w:id="490" w:author="Morales, Misael M" w:date="2024-01-05T14:34:00Z">
        <w:r>
          <w:t>where</w:t>
        </w:r>
        <w:proofErr w:type="gramEnd"/>
        <w:r>
          <w:t xml:space="preserve"> </w:t>
        </w:r>
      </w:ins>
    </w:p>
    <w:p w14:paraId="3C32A11C" w14:textId="77777777" w:rsidR="00454F60" w:rsidRDefault="00454F60" w:rsidP="004C0693">
      <w:pPr>
        <w:pStyle w:val="para1"/>
        <w:rPr>
          <w:ins w:id="491"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2789A81F" w14:textId="77777777" w:rsidTr="00D452ED">
        <w:trPr>
          <w:ins w:id="492" w:author="Morales, Misael M" w:date="2024-01-05T14:34:00Z"/>
        </w:trPr>
        <w:tc>
          <w:tcPr>
            <w:tcW w:w="8635" w:type="dxa"/>
            <w:vAlign w:val="center"/>
          </w:tcPr>
          <w:p w14:paraId="0E81592F" w14:textId="4E2957C7" w:rsidR="00454F60" w:rsidRDefault="00000000" w:rsidP="00D452ED">
            <w:pPr>
              <w:pStyle w:val="para1"/>
              <w:ind w:firstLine="0"/>
              <w:jc w:val="center"/>
              <w:rPr>
                <w:ins w:id="493" w:author="Morales, Misael M" w:date="2024-01-05T14:34:00Z"/>
              </w:rPr>
            </w:pPr>
            <m:oMathPara>
              <m:oMath>
                <m:sSup>
                  <m:sSupPr>
                    <m:ctrlPr>
                      <w:ins w:id="494" w:author="Morales, Misael M" w:date="2024-01-05T14:35:00Z">
                        <w:rPr>
                          <w:rFonts w:ascii="Cambria Math" w:hAnsi="Cambria Math"/>
                          <w:i/>
                        </w:rPr>
                      </w:ins>
                    </m:ctrlPr>
                  </m:sSupPr>
                  <m:e>
                    <m:acc>
                      <m:accPr>
                        <m:chr m:val="̅"/>
                        <m:ctrlPr>
                          <w:ins w:id="495" w:author="Morales, Misael M" w:date="2024-01-05T14:35:00Z">
                            <w:rPr>
                              <w:rFonts w:ascii="Cambria Math" w:hAnsi="Cambria Math"/>
                              <w:i/>
                            </w:rPr>
                          </w:ins>
                        </m:ctrlPr>
                      </m:accPr>
                      <m:e>
                        <m:r>
                          <w:ins w:id="496" w:author="Morales, Misael M" w:date="2024-01-05T14:35:00Z">
                            <w:rPr>
                              <w:rFonts w:ascii="Cambria Math" w:hAnsi="Cambria Math"/>
                            </w:rPr>
                            <m:t>m</m:t>
                          </w:ins>
                        </m:r>
                      </m:e>
                    </m:acc>
                  </m:e>
                  <m:sup>
                    <m:r>
                      <w:ins w:id="497" w:author="Morales, Misael M" w:date="2024-01-05T14:35:00Z">
                        <w:rPr>
                          <w:rFonts w:ascii="Cambria Math" w:hAnsi="Cambria Math"/>
                        </w:rPr>
                        <m:t>f,i</m:t>
                      </w:ins>
                    </m:r>
                  </m:sup>
                </m:sSup>
                <m:r>
                  <w:ins w:id="498" w:author="Morales, Misael M" w:date="2024-01-05T14:35:00Z">
                    <w:rPr>
                      <w:rFonts w:ascii="Cambria Math" w:hAnsi="Cambria Math"/>
                    </w:rPr>
                    <m:t>=</m:t>
                  </w:ins>
                </m:r>
                <m:f>
                  <m:fPr>
                    <m:ctrlPr>
                      <w:ins w:id="499" w:author="Morales, Misael M" w:date="2024-01-05T14:35:00Z">
                        <w:rPr>
                          <w:rFonts w:ascii="Cambria Math" w:hAnsi="Cambria Math"/>
                          <w:i/>
                        </w:rPr>
                      </w:ins>
                    </m:ctrlPr>
                  </m:fPr>
                  <m:num>
                    <m:r>
                      <w:ins w:id="500" w:author="Morales, Misael M" w:date="2024-01-05T14:35:00Z">
                        <w:rPr>
                          <w:rFonts w:ascii="Cambria Math" w:hAnsi="Cambria Math"/>
                        </w:rPr>
                        <m:t>1</m:t>
                      </w:ins>
                    </m:r>
                  </m:num>
                  <m:den>
                    <m:sSub>
                      <m:sSubPr>
                        <m:ctrlPr>
                          <w:ins w:id="501" w:author="Morales, Misael M" w:date="2024-01-05T14:35:00Z">
                            <w:rPr>
                              <w:rFonts w:ascii="Cambria Math" w:hAnsi="Cambria Math"/>
                              <w:i/>
                            </w:rPr>
                          </w:ins>
                        </m:ctrlPr>
                      </m:sSubPr>
                      <m:e>
                        <m:r>
                          <w:ins w:id="502" w:author="Morales, Misael M" w:date="2024-01-05T14:35:00Z">
                            <w:rPr>
                              <w:rFonts w:ascii="Cambria Math" w:hAnsi="Cambria Math"/>
                            </w:rPr>
                            <m:t>N</m:t>
                          </w:ins>
                        </m:r>
                      </m:e>
                      <m:sub>
                        <m:r>
                          <w:ins w:id="503" w:author="Morales, Misael M" w:date="2024-01-05T14:35:00Z">
                            <w:rPr>
                              <w:rFonts w:ascii="Cambria Math" w:hAnsi="Cambria Math"/>
                            </w:rPr>
                            <m:t>e</m:t>
                          </w:ins>
                        </m:r>
                      </m:sub>
                    </m:sSub>
                  </m:den>
                </m:f>
                <m:nary>
                  <m:naryPr>
                    <m:chr m:val="∑"/>
                    <m:ctrlPr>
                      <w:ins w:id="504" w:author="Morales, Misael M" w:date="2024-01-05T14:35:00Z">
                        <w:rPr>
                          <w:rFonts w:ascii="Cambria Math" w:hAnsi="Cambria Math"/>
                          <w:i/>
                        </w:rPr>
                      </w:ins>
                    </m:ctrlPr>
                  </m:naryPr>
                  <m:sub>
                    <m:r>
                      <w:ins w:id="505" w:author="Morales, Misael M" w:date="2024-01-05T14:35:00Z">
                        <w:rPr>
                          <w:rFonts w:ascii="Cambria Math" w:hAnsi="Cambria Math"/>
                        </w:rPr>
                        <m:t>j=1</m:t>
                      </w:ins>
                    </m:r>
                  </m:sub>
                  <m:sup>
                    <m:sSub>
                      <m:sSubPr>
                        <m:ctrlPr>
                          <w:ins w:id="506" w:author="Morales, Misael M" w:date="2024-01-05T14:36:00Z">
                            <w:rPr>
                              <w:rFonts w:ascii="Cambria Math" w:hAnsi="Cambria Math"/>
                              <w:i/>
                            </w:rPr>
                          </w:ins>
                        </m:ctrlPr>
                      </m:sSubPr>
                      <m:e>
                        <m:r>
                          <w:ins w:id="507" w:author="Morales, Misael M" w:date="2024-01-05T14:35:00Z">
                            <w:rPr>
                              <w:rFonts w:ascii="Cambria Math" w:hAnsi="Cambria Math"/>
                            </w:rPr>
                            <m:t>N</m:t>
                          </w:ins>
                        </m:r>
                      </m:e>
                      <m:sub>
                        <m:r>
                          <w:ins w:id="508" w:author="Morales, Misael M" w:date="2024-01-05T14:36:00Z">
                            <w:rPr>
                              <w:rFonts w:ascii="Cambria Math" w:hAnsi="Cambria Math"/>
                            </w:rPr>
                            <m:t>e</m:t>
                          </w:ins>
                        </m:r>
                      </m:sub>
                    </m:sSub>
                  </m:sup>
                  <m:e>
                    <m:sSubSup>
                      <m:sSubSupPr>
                        <m:ctrlPr>
                          <w:ins w:id="509" w:author="Morales, Misael M" w:date="2024-01-05T14:36:00Z">
                            <w:rPr>
                              <w:rFonts w:ascii="Cambria Math" w:hAnsi="Cambria Math"/>
                              <w:i/>
                            </w:rPr>
                          </w:ins>
                        </m:ctrlPr>
                      </m:sSubSupPr>
                      <m:e>
                        <m:r>
                          <w:ins w:id="510" w:author="Morales, Misael M" w:date="2024-01-05T14:36:00Z">
                            <w:rPr>
                              <w:rFonts w:ascii="Cambria Math" w:hAnsi="Cambria Math"/>
                            </w:rPr>
                            <m:t>m</m:t>
                          </w:ins>
                        </m:r>
                      </m:e>
                      <m:sub>
                        <m:r>
                          <w:ins w:id="511" w:author="Morales, Misael M" w:date="2024-01-05T14:36:00Z">
                            <w:rPr>
                              <w:rFonts w:ascii="Cambria Math" w:hAnsi="Cambria Math"/>
                            </w:rPr>
                            <m:t>j</m:t>
                          </w:ins>
                        </m:r>
                      </m:sub>
                      <m:sup>
                        <m:r>
                          <w:ins w:id="512" w:author="Morales, Misael M" w:date="2024-01-05T14:36:00Z">
                            <w:rPr>
                              <w:rFonts w:ascii="Cambria Math" w:hAnsi="Cambria Math"/>
                            </w:rPr>
                            <m:t>f,i</m:t>
                          </w:ins>
                        </m:r>
                      </m:sup>
                    </m:sSubSup>
                  </m:e>
                </m:nary>
              </m:oMath>
            </m:oMathPara>
          </w:p>
        </w:tc>
        <w:tc>
          <w:tcPr>
            <w:tcW w:w="1435" w:type="dxa"/>
            <w:vAlign w:val="center"/>
          </w:tcPr>
          <w:p w14:paraId="13470B50" w14:textId="73B1DBD7" w:rsidR="00454F60" w:rsidRDefault="00454F60" w:rsidP="00D452ED">
            <w:pPr>
              <w:pStyle w:val="para1"/>
              <w:ind w:firstLine="0"/>
              <w:jc w:val="center"/>
              <w:rPr>
                <w:ins w:id="513" w:author="Morales, Misael M" w:date="2024-01-05T14:34:00Z"/>
              </w:rPr>
            </w:pPr>
            <w:ins w:id="514" w:author="Morales, Misael M" w:date="2024-01-05T14:34:00Z">
              <w:r>
                <w:t>(</w:t>
              </w:r>
            </w:ins>
            <w:ins w:id="515" w:author="Morales, Misael M" w:date="2024-01-05T14:35:00Z">
              <w:r>
                <w:t>3</w:t>
              </w:r>
            </w:ins>
            <w:ins w:id="516" w:author="Morales, Misael M" w:date="2024-01-05T14:34:00Z">
              <w:r>
                <w:t>)</w:t>
              </w:r>
            </w:ins>
          </w:p>
        </w:tc>
      </w:tr>
    </w:tbl>
    <w:p w14:paraId="1964FE89" w14:textId="77777777" w:rsidR="00454F60" w:rsidRDefault="00454F60" w:rsidP="004C0693">
      <w:pPr>
        <w:pStyle w:val="para1"/>
        <w:rPr>
          <w:ins w:id="517"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1F937CEB" w14:textId="77777777" w:rsidTr="00D452ED">
        <w:trPr>
          <w:ins w:id="518" w:author="Morales, Misael M" w:date="2024-01-05T14:34:00Z"/>
        </w:trPr>
        <w:tc>
          <w:tcPr>
            <w:tcW w:w="8635" w:type="dxa"/>
            <w:vAlign w:val="center"/>
          </w:tcPr>
          <w:p w14:paraId="3AA83D70" w14:textId="2201B6CF" w:rsidR="00454F60" w:rsidRDefault="00000000" w:rsidP="00D452ED">
            <w:pPr>
              <w:pStyle w:val="para1"/>
              <w:ind w:firstLine="0"/>
              <w:jc w:val="center"/>
              <w:rPr>
                <w:ins w:id="519" w:author="Morales, Misael M" w:date="2024-01-05T14:34:00Z"/>
              </w:rPr>
            </w:pPr>
            <m:oMathPara>
              <m:oMath>
                <m:sSup>
                  <m:sSupPr>
                    <m:ctrlPr>
                      <w:ins w:id="520" w:author="Morales, Misael M" w:date="2024-01-05T14:36:00Z">
                        <w:rPr>
                          <w:rFonts w:ascii="Cambria Math" w:hAnsi="Cambria Math"/>
                          <w:i/>
                        </w:rPr>
                      </w:ins>
                    </m:ctrlPr>
                  </m:sSupPr>
                  <m:e>
                    <m:acc>
                      <m:accPr>
                        <m:chr m:val="̅"/>
                        <m:ctrlPr>
                          <w:ins w:id="521" w:author="Morales, Misael M" w:date="2024-01-05T14:36:00Z">
                            <w:rPr>
                              <w:rFonts w:ascii="Cambria Math" w:hAnsi="Cambria Math"/>
                              <w:i/>
                            </w:rPr>
                          </w:ins>
                        </m:ctrlPr>
                      </m:accPr>
                      <m:e>
                        <m:r>
                          <w:ins w:id="522" w:author="Morales, Misael M" w:date="2024-01-05T14:36:00Z">
                            <w:rPr>
                              <w:rFonts w:ascii="Cambria Math" w:hAnsi="Cambria Math"/>
                            </w:rPr>
                            <m:t>d</m:t>
                          </w:ins>
                        </m:r>
                      </m:e>
                    </m:acc>
                  </m:e>
                  <m:sup>
                    <m:r>
                      <w:ins w:id="523" w:author="Morales, Misael M" w:date="2024-01-05T14:36:00Z">
                        <w:rPr>
                          <w:rFonts w:ascii="Cambria Math" w:hAnsi="Cambria Math"/>
                        </w:rPr>
                        <m:t>f,i</m:t>
                      </w:ins>
                    </m:r>
                  </m:sup>
                </m:sSup>
                <m:r>
                  <w:ins w:id="524" w:author="Morales, Misael M" w:date="2024-01-05T14:36:00Z">
                    <w:rPr>
                      <w:rFonts w:ascii="Cambria Math" w:hAnsi="Cambria Math"/>
                    </w:rPr>
                    <m:t>=</m:t>
                  </w:ins>
                </m:r>
                <m:f>
                  <m:fPr>
                    <m:ctrlPr>
                      <w:ins w:id="525" w:author="Morales, Misael M" w:date="2024-01-05T14:36:00Z">
                        <w:rPr>
                          <w:rFonts w:ascii="Cambria Math" w:hAnsi="Cambria Math"/>
                          <w:i/>
                        </w:rPr>
                      </w:ins>
                    </m:ctrlPr>
                  </m:fPr>
                  <m:num>
                    <m:r>
                      <w:ins w:id="526" w:author="Morales, Misael M" w:date="2024-01-05T14:36:00Z">
                        <w:rPr>
                          <w:rFonts w:ascii="Cambria Math" w:hAnsi="Cambria Math"/>
                        </w:rPr>
                        <m:t>1</m:t>
                      </w:ins>
                    </m:r>
                  </m:num>
                  <m:den>
                    <m:sSub>
                      <m:sSubPr>
                        <m:ctrlPr>
                          <w:ins w:id="527" w:author="Morales, Misael M" w:date="2024-01-05T14:36:00Z">
                            <w:rPr>
                              <w:rFonts w:ascii="Cambria Math" w:hAnsi="Cambria Math"/>
                              <w:i/>
                            </w:rPr>
                          </w:ins>
                        </m:ctrlPr>
                      </m:sSubPr>
                      <m:e>
                        <m:r>
                          <w:ins w:id="528" w:author="Morales, Misael M" w:date="2024-01-05T14:36:00Z">
                            <w:rPr>
                              <w:rFonts w:ascii="Cambria Math" w:hAnsi="Cambria Math"/>
                            </w:rPr>
                            <m:t>N</m:t>
                          </w:ins>
                        </m:r>
                      </m:e>
                      <m:sub>
                        <m:r>
                          <w:ins w:id="529" w:author="Morales, Misael M" w:date="2024-01-05T14:36:00Z">
                            <w:rPr>
                              <w:rFonts w:ascii="Cambria Math" w:hAnsi="Cambria Math"/>
                            </w:rPr>
                            <m:t>e</m:t>
                          </w:ins>
                        </m:r>
                      </m:sub>
                    </m:sSub>
                  </m:den>
                </m:f>
                <m:nary>
                  <m:naryPr>
                    <m:chr m:val="∑"/>
                    <m:ctrlPr>
                      <w:ins w:id="530" w:author="Morales, Misael M" w:date="2024-01-05T14:36:00Z">
                        <w:rPr>
                          <w:rFonts w:ascii="Cambria Math" w:hAnsi="Cambria Math"/>
                          <w:i/>
                        </w:rPr>
                      </w:ins>
                    </m:ctrlPr>
                  </m:naryPr>
                  <m:sub>
                    <m:r>
                      <w:ins w:id="531" w:author="Morales, Misael M" w:date="2024-01-05T14:36:00Z">
                        <w:rPr>
                          <w:rFonts w:ascii="Cambria Math" w:hAnsi="Cambria Math"/>
                        </w:rPr>
                        <m:t>j=1</m:t>
                      </w:ins>
                    </m:r>
                  </m:sub>
                  <m:sup>
                    <m:sSub>
                      <m:sSubPr>
                        <m:ctrlPr>
                          <w:ins w:id="532" w:author="Morales, Misael M" w:date="2024-01-05T14:36:00Z">
                            <w:rPr>
                              <w:rFonts w:ascii="Cambria Math" w:hAnsi="Cambria Math"/>
                              <w:i/>
                            </w:rPr>
                          </w:ins>
                        </m:ctrlPr>
                      </m:sSubPr>
                      <m:e>
                        <m:r>
                          <w:ins w:id="533" w:author="Morales, Misael M" w:date="2024-01-05T14:36:00Z">
                            <w:rPr>
                              <w:rFonts w:ascii="Cambria Math" w:hAnsi="Cambria Math"/>
                            </w:rPr>
                            <m:t>N</m:t>
                          </w:ins>
                        </m:r>
                      </m:e>
                      <m:sub>
                        <m:r>
                          <w:ins w:id="534" w:author="Morales, Misael M" w:date="2024-01-05T14:36:00Z">
                            <w:rPr>
                              <w:rFonts w:ascii="Cambria Math" w:hAnsi="Cambria Math"/>
                            </w:rPr>
                            <m:t>e</m:t>
                          </w:ins>
                        </m:r>
                      </m:sub>
                    </m:sSub>
                  </m:sup>
                  <m:e>
                    <m:sSubSup>
                      <m:sSubSupPr>
                        <m:ctrlPr>
                          <w:ins w:id="535" w:author="Morales, Misael M" w:date="2024-01-05T14:36:00Z">
                            <w:rPr>
                              <w:rFonts w:ascii="Cambria Math" w:hAnsi="Cambria Math"/>
                              <w:i/>
                            </w:rPr>
                          </w:ins>
                        </m:ctrlPr>
                      </m:sSubSupPr>
                      <m:e>
                        <m:r>
                          <w:ins w:id="536" w:author="Morales, Misael M" w:date="2024-01-05T14:36:00Z">
                            <w:rPr>
                              <w:rFonts w:ascii="Cambria Math" w:hAnsi="Cambria Math"/>
                            </w:rPr>
                            <m:t>d</m:t>
                          </w:ins>
                        </m:r>
                      </m:e>
                      <m:sub>
                        <m:r>
                          <w:ins w:id="537" w:author="Morales, Misael M" w:date="2024-01-05T14:36:00Z">
                            <w:rPr>
                              <w:rFonts w:ascii="Cambria Math" w:hAnsi="Cambria Math"/>
                            </w:rPr>
                            <m:t>j</m:t>
                          </w:ins>
                        </m:r>
                      </m:sub>
                      <m:sup>
                        <m:r>
                          <w:ins w:id="538" w:author="Morales, Misael M" w:date="2024-01-05T14:36:00Z">
                            <w:rPr>
                              <w:rFonts w:ascii="Cambria Math" w:hAnsi="Cambria Math"/>
                            </w:rPr>
                            <m:t>f,i</m:t>
                          </w:ins>
                        </m:r>
                      </m:sup>
                    </m:sSubSup>
                  </m:e>
                </m:nary>
              </m:oMath>
            </m:oMathPara>
          </w:p>
        </w:tc>
        <w:tc>
          <w:tcPr>
            <w:tcW w:w="1435" w:type="dxa"/>
            <w:vAlign w:val="center"/>
          </w:tcPr>
          <w:p w14:paraId="6349C18F" w14:textId="56470AA0" w:rsidR="00454F60" w:rsidRDefault="00454F60" w:rsidP="00D452ED">
            <w:pPr>
              <w:pStyle w:val="para1"/>
              <w:ind w:firstLine="0"/>
              <w:jc w:val="center"/>
              <w:rPr>
                <w:ins w:id="539" w:author="Morales, Misael M" w:date="2024-01-05T14:34:00Z"/>
              </w:rPr>
            </w:pPr>
            <w:ins w:id="540" w:author="Morales, Misael M" w:date="2024-01-05T14:34:00Z">
              <w:r>
                <w:t>(</w:t>
              </w:r>
            </w:ins>
            <w:ins w:id="541" w:author="Morales, Misael M" w:date="2024-01-05T14:35:00Z">
              <w:r>
                <w:t>4</w:t>
              </w:r>
            </w:ins>
            <w:ins w:id="542" w:author="Morales, Misael M" w:date="2024-01-05T14:34:00Z">
              <w:r>
                <w:t>)</w:t>
              </w:r>
            </w:ins>
          </w:p>
        </w:tc>
      </w:tr>
    </w:tbl>
    <w:p w14:paraId="275FF044" w14:textId="77777777" w:rsidR="00454F60" w:rsidRPr="008A050B" w:rsidRDefault="00454F60">
      <w:pPr>
        <w:pStyle w:val="para1"/>
        <w:ind w:firstLine="0"/>
        <w:rPr>
          <w:ins w:id="543" w:author="Morales, Misael M" w:date="2024-01-05T14:20:00Z"/>
        </w:rPr>
        <w:pPrChange w:id="544" w:author="Morales, Misael M" w:date="2024-01-05T14:39:00Z">
          <w:pPr>
            <w:pStyle w:val="para1"/>
          </w:pPr>
        </w:pPrChange>
      </w:pPr>
    </w:p>
    <w:p w14:paraId="65E46D4D" w14:textId="4FFCE4AD" w:rsidR="00997661" w:rsidRPr="008A050B" w:rsidDel="00454F60" w:rsidRDefault="00997661" w:rsidP="004C0693">
      <w:pPr>
        <w:pStyle w:val="para1"/>
        <w:rPr>
          <w:del w:id="545" w:author="Morales, Misael M" w:date="2024-01-05T14:39:00Z"/>
        </w:rPr>
      </w:pP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58391FAD"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bookmarkStart w:id="546" w:name="_Hlk158124797"/>
      <w:r w:rsidR="00A31187" w:rsidRPr="00A31187">
        <w:rPr>
          <w:szCs w:val="24"/>
        </w:rPr>
        <w:t>Our assumption was that the remaining ten layers possess an equivalent permeability</w:t>
      </w:r>
      <w:ins w:id="547" w:author="Morales, Misael M" w:date="2024-01-05T14:43:00Z">
        <w:r w:rsidR="004443B1">
          <w:rPr>
            <w:szCs w:val="24"/>
          </w:rPr>
          <w:t xml:space="preserve"> spatial</w:t>
        </w:r>
      </w:ins>
      <w:r w:rsidR="00A31187" w:rsidRPr="00A31187">
        <w:rPr>
          <w:szCs w:val="24"/>
        </w:rPr>
        <w:t xml:space="preserve"> distribution to that of the uppermost layer</w:t>
      </w:r>
      <w:bookmarkEnd w:id="546"/>
      <w:r w:rsidR="00A31187" w:rsidRPr="00A31187">
        <w:rPr>
          <w:szCs w:val="24"/>
        </w:rPr>
        <w:t>.</w:t>
      </w:r>
      <w:r w:rsidR="00124E6A">
        <w:rPr>
          <w:szCs w:val="24"/>
        </w:rPr>
        <w:t xml:space="preserve"> </w:t>
      </w:r>
      <w:ins w:id="548" w:author="Morales, Misael M" w:date="2024-01-05T14:47:00Z">
        <w:r w:rsidR="004443B1">
          <w:rPr>
            <w:szCs w:val="24"/>
          </w:rPr>
          <w:t xml:space="preserve">One injection well and four monitoring wells are placed at </w:t>
        </w:r>
        <w:r w:rsidR="004443B1">
          <w:rPr>
            <w:szCs w:val="24"/>
          </w:rPr>
          <w:lastRenderedPageBreak/>
          <w:t xml:space="preserve">constant locations for all realizations. </w:t>
        </w:r>
      </w:ins>
      <w:r w:rsidR="00124E6A">
        <w:rPr>
          <w:szCs w:val="24"/>
        </w:rPr>
        <w:t>3D multi-phase simulations are performed by the Finite Element Heat and Mass Transfer code (FEHM). The sides of the reservoir are Dirichlet boundaries allowing outflow of CO2 and water pressures above hydrostatic. No inflow is allowed at the boundaries. The model is initialized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w:t>
      </w:r>
      <w:bookmarkStart w:id="549" w:name="_Hlk158125065"/>
      <w:r w:rsidR="00BF7F6A">
        <w:rPr>
          <w:szCs w:val="24"/>
        </w:rPr>
        <w:t xml:space="preserve">. </w:t>
      </w:r>
      <w:bookmarkStart w:id="550" w:name="_Hlk158126519"/>
      <w:ins w:id="551" w:author="Morales, Misael M" w:date="2024-02-06T15:16:00Z">
        <w:r w:rsidR="00BD1AE5">
          <w:rPr>
            <w:szCs w:val="24"/>
          </w:rPr>
          <w:t>The def</w:t>
        </w:r>
      </w:ins>
      <w:ins w:id="552" w:author="Morales, Misael M" w:date="2024-02-06T15:17:00Z">
        <w:r w:rsidR="00BD1AE5">
          <w:rPr>
            <w:szCs w:val="24"/>
          </w:rPr>
          <w:t xml:space="preserve">ault FEHM </w:t>
        </w:r>
      </w:ins>
      <w:ins w:id="553" w:author="Morales, Misael M" w:date="2024-02-06T15:16:00Z">
        <w:r w:rsidR="00BD1AE5">
          <w:rPr>
            <w:szCs w:val="24"/>
          </w:rPr>
          <w:t>relative permeability curves for CO</w:t>
        </w:r>
        <w:r w:rsidR="00BD1AE5">
          <w:rPr>
            <w:szCs w:val="24"/>
            <w:vertAlign w:val="subscript"/>
          </w:rPr>
          <w:t>2</w:t>
        </w:r>
        <w:r w:rsidR="00BD1AE5">
          <w:rPr>
            <w:szCs w:val="24"/>
          </w:rPr>
          <w:t xml:space="preserve">-water are </w:t>
        </w:r>
      </w:ins>
      <w:ins w:id="554" w:author="Morales, Misael M" w:date="2024-02-06T15:17:00Z">
        <w:r w:rsidR="00BD1AE5">
          <w:rPr>
            <w:szCs w:val="24"/>
          </w:rPr>
          <w:t>implemented, following a linear model</w:t>
        </w:r>
      </w:ins>
      <w:bookmarkEnd w:id="549"/>
      <w:bookmarkEnd w:id="550"/>
      <w:ins w:id="555" w:author="Morales, Misael M" w:date="2024-02-06T15:16:00Z">
        <w:r w:rsidR="00BD1AE5">
          <w:rPr>
            <w:szCs w:val="24"/>
          </w:rPr>
          <w:t xml:space="preserve">. </w:t>
        </w:r>
      </w:ins>
      <w:r w:rsidR="00BF7F6A">
        <w:rPr>
          <w:szCs w:val="24"/>
        </w:rPr>
        <w:t>In this study, we consider a five-year CO2 injection period with an injection rate of 0.1 million tons per year, followed by a monitoring period of 10 years.</w:t>
      </w:r>
      <w:ins w:id="556" w:author="Morales, Misael M" w:date="2024-02-06T15:42:00Z">
        <w:r w:rsidR="00F13291">
          <w:rPr>
            <w:szCs w:val="24"/>
          </w:rPr>
          <w:t xml:space="preserve"> Figure 2 shows the pressure change over time at the injection well for one reservoir model realization.</w:t>
        </w:r>
      </w:ins>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631E9C0F" w:rsidR="00D51298" w:rsidRDefault="00D51298" w:rsidP="001C7EC3">
      <w:pPr>
        <w:pStyle w:val="Caption"/>
        <w:jc w:val="both"/>
        <w:rPr>
          <w:ins w:id="557" w:author="Morales, Misael M" w:date="2024-02-06T15:42:00Z"/>
          <w:b/>
          <w:bCs/>
          <w:i w:val="0"/>
          <w:iCs w:val="0"/>
          <w:color w:val="000000" w:themeColor="text1"/>
          <w:sz w:val="20"/>
          <w:szCs w:val="20"/>
        </w:rPr>
      </w:pPr>
      <w:bookmarkStart w:id="558"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F13291">
        <w:rPr>
          <w:b/>
          <w:bCs/>
          <w:i w:val="0"/>
          <w:iCs w:val="0"/>
          <w:noProof/>
          <w:color w:val="000000" w:themeColor="text1"/>
          <w:sz w:val="20"/>
          <w:szCs w:val="20"/>
        </w:rPr>
        <w:t>1</w:t>
      </w:r>
      <w:r w:rsidRPr="004E2B9E">
        <w:rPr>
          <w:b/>
          <w:bCs/>
          <w:i w:val="0"/>
          <w:iCs w:val="0"/>
          <w:color w:val="000000" w:themeColor="text1"/>
          <w:sz w:val="20"/>
          <w:szCs w:val="20"/>
        </w:rPr>
        <w:fldChar w:fldCharType="end"/>
      </w:r>
      <w:bookmarkEnd w:id="558"/>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793E32D4" w14:textId="77777777" w:rsidR="00F13291" w:rsidRDefault="00F13291" w:rsidP="00F13291">
      <w:pPr>
        <w:rPr>
          <w:ins w:id="559" w:author="Morales, Misael M" w:date="2024-02-06T15:42:00Z"/>
        </w:rPr>
      </w:pPr>
    </w:p>
    <w:p w14:paraId="576A74D9" w14:textId="77777777" w:rsidR="00F13291" w:rsidRDefault="00F13291" w:rsidP="00F13291">
      <w:pPr>
        <w:keepNext/>
        <w:jc w:val="center"/>
        <w:rPr>
          <w:ins w:id="560" w:author="Morales, Misael M" w:date="2024-02-06T15:43:00Z"/>
        </w:rPr>
        <w:pPrChange w:id="561" w:author="Morales, Misael M" w:date="2024-02-06T15:43:00Z">
          <w:pPr>
            <w:jc w:val="center"/>
          </w:pPr>
        </w:pPrChange>
      </w:pPr>
      <w:ins w:id="562" w:author="Morales, Misael M" w:date="2024-02-06T15:42:00Z">
        <w:r>
          <w:rPr>
            <w:noProof/>
            <w:color w:val="4F81BD" w:themeColor="accent1"/>
          </w:rPr>
          <w:lastRenderedPageBreak/>
          <w:drawing>
            <wp:inline distT="0" distB="0" distL="0" distR="0" wp14:anchorId="77C7082B" wp14:editId="6A0F4B51">
              <wp:extent cx="4352925" cy="2616578"/>
              <wp:effectExtent l="0" t="0" r="0" b="0"/>
              <wp:docPr id="1458696479"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696479" name="Picture 1" descr="A graph with a lin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64434" cy="2623496"/>
                      </a:xfrm>
                      <a:prstGeom prst="rect">
                        <a:avLst/>
                      </a:prstGeom>
                      <a:noFill/>
                    </pic:spPr>
                  </pic:pic>
                </a:graphicData>
              </a:graphic>
            </wp:inline>
          </w:drawing>
        </w:r>
      </w:ins>
    </w:p>
    <w:p w14:paraId="7148B988" w14:textId="31C2C4D3" w:rsidR="00F13291" w:rsidRDefault="00F13291" w:rsidP="00F13291">
      <w:pPr>
        <w:pStyle w:val="Caption"/>
        <w:jc w:val="both"/>
        <w:rPr>
          <w:ins w:id="563" w:author="Morales, Misael M" w:date="2024-02-06T15:42:00Z"/>
        </w:rPr>
        <w:pPrChange w:id="564" w:author="Morales, Misael M" w:date="2024-02-06T15:43:00Z">
          <w:pPr>
            <w:jc w:val="center"/>
          </w:pPr>
        </w:pPrChange>
      </w:pPr>
      <w:ins w:id="565" w:author="Morales, Misael M" w:date="2024-02-06T15:43:00Z">
        <w:r w:rsidRPr="00F13291">
          <w:rPr>
            <w:b/>
            <w:bCs/>
            <w:i w:val="0"/>
            <w:iCs w:val="0"/>
            <w:color w:val="000000" w:themeColor="text1"/>
            <w:sz w:val="20"/>
            <w:szCs w:val="20"/>
            <w:rPrChange w:id="566" w:author="Morales, Misael M" w:date="2024-02-06T15:43:00Z">
              <w:rPr/>
            </w:rPrChange>
          </w:rPr>
          <w:t xml:space="preserve">Figure </w:t>
        </w:r>
        <w:r w:rsidRPr="00F13291">
          <w:rPr>
            <w:b/>
            <w:bCs/>
            <w:i w:val="0"/>
            <w:iCs w:val="0"/>
            <w:color w:val="000000" w:themeColor="text1"/>
            <w:sz w:val="20"/>
            <w:szCs w:val="20"/>
            <w:rPrChange w:id="567" w:author="Morales, Misael M" w:date="2024-02-06T15:43:00Z">
              <w:rPr/>
            </w:rPrChange>
          </w:rPr>
          <w:fldChar w:fldCharType="begin"/>
        </w:r>
        <w:r w:rsidRPr="00F13291">
          <w:rPr>
            <w:b/>
            <w:bCs/>
            <w:i w:val="0"/>
            <w:iCs w:val="0"/>
            <w:color w:val="000000" w:themeColor="text1"/>
            <w:sz w:val="20"/>
            <w:szCs w:val="20"/>
            <w:rPrChange w:id="568" w:author="Morales, Misael M" w:date="2024-02-06T15:43:00Z">
              <w:rPr/>
            </w:rPrChange>
          </w:rPr>
          <w:instrText xml:space="preserve"> SEQ Figure \* ARABIC </w:instrText>
        </w:r>
      </w:ins>
      <w:r w:rsidRPr="00F13291">
        <w:rPr>
          <w:b/>
          <w:bCs/>
          <w:i w:val="0"/>
          <w:iCs w:val="0"/>
          <w:color w:val="000000" w:themeColor="text1"/>
          <w:sz w:val="20"/>
          <w:szCs w:val="20"/>
          <w:rPrChange w:id="569" w:author="Morales, Misael M" w:date="2024-02-06T15:43:00Z">
            <w:rPr/>
          </w:rPrChange>
        </w:rPr>
        <w:fldChar w:fldCharType="separate"/>
      </w:r>
      <w:ins w:id="570" w:author="Morales, Misael M" w:date="2024-02-06T15:43:00Z">
        <w:r w:rsidRPr="00F13291">
          <w:rPr>
            <w:b/>
            <w:bCs/>
            <w:i w:val="0"/>
            <w:iCs w:val="0"/>
            <w:color w:val="000000" w:themeColor="text1"/>
            <w:sz w:val="20"/>
            <w:szCs w:val="20"/>
            <w:rPrChange w:id="571" w:author="Morales, Misael M" w:date="2024-02-06T15:43:00Z">
              <w:rPr>
                <w:noProof/>
              </w:rPr>
            </w:rPrChange>
          </w:rPr>
          <w:t>2</w:t>
        </w:r>
        <w:r w:rsidRPr="00F13291">
          <w:rPr>
            <w:b/>
            <w:bCs/>
            <w:i w:val="0"/>
            <w:iCs w:val="0"/>
            <w:color w:val="000000" w:themeColor="text1"/>
            <w:sz w:val="20"/>
            <w:szCs w:val="20"/>
            <w:rPrChange w:id="572" w:author="Morales, Misael M" w:date="2024-02-06T15:43:00Z">
              <w:rPr/>
            </w:rPrChange>
          </w:rPr>
          <w:fldChar w:fldCharType="end"/>
        </w:r>
        <w:r w:rsidRPr="00F13291">
          <w:rPr>
            <w:b/>
            <w:bCs/>
            <w:i w:val="0"/>
            <w:iCs w:val="0"/>
            <w:color w:val="000000" w:themeColor="text1"/>
            <w:sz w:val="20"/>
            <w:szCs w:val="20"/>
            <w:rPrChange w:id="573" w:author="Morales, Misael M" w:date="2024-02-06T15:43:00Z">
              <w:rPr/>
            </w:rPrChange>
          </w:rPr>
          <w:t xml:space="preserve">: Pressure change over time at the injection </w:t>
        </w:r>
        <w:r w:rsidRPr="00F13291">
          <w:rPr>
            <w:b/>
            <w:bCs/>
            <w:i w:val="0"/>
            <w:iCs w:val="0"/>
            <w:color w:val="000000" w:themeColor="text1"/>
            <w:sz w:val="20"/>
            <w:szCs w:val="20"/>
          </w:rPr>
          <w:t>well for</w:t>
        </w:r>
        <w:r w:rsidRPr="00F13291">
          <w:rPr>
            <w:b/>
            <w:bCs/>
            <w:i w:val="0"/>
            <w:iCs w:val="0"/>
            <w:color w:val="000000" w:themeColor="text1"/>
            <w:sz w:val="20"/>
            <w:szCs w:val="20"/>
            <w:rPrChange w:id="574" w:author="Morales, Misael M" w:date="2024-02-06T15:43:00Z">
              <w:rPr/>
            </w:rPrChange>
          </w:rPr>
          <w:t xml:space="preserve"> one reservoir model realization. The maximum pressure increase at the injection well is less than 1 MPa.</w:t>
        </w:r>
      </w:ins>
    </w:p>
    <w:p w14:paraId="3426010E" w14:textId="77777777" w:rsidR="00F13291" w:rsidRPr="00F13291" w:rsidRDefault="00F13291" w:rsidP="00F13291">
      <w:pPr>
        <w:jc w:val="center"/>
        <w:rPr>
          <w:rPrChange w:id="575" w:author="Morales, Misael M" w:date="2024-02-06T15:42:00Z">
            <w:rPr>
              <w:b/>
              <w:bCs/>
              <w:i w:val="0"/>
              <w:iCs w:val="0"/>
              <w:color w:val="000000" w:themeColor="text1"/>
              <w:sz w:val="20"/>
              <w:szCs w:val="20"/>
            </w:rPr>
          </w:rPrChange>
        </w:rPr>
        <w:pPrChange w:id="576" w:author="Morales, Misael M" w:date="2024-02-06T15:42:00Z">
          <w:pPr>
            <w:pStyle w:val="Caption"/>
            <w:jc w:val="both"/>
          </w:pPr>
        </w:pPrChange>
      </w:pPr>
    </w:p>
    <w:p w14:paraId="6A25AF6A" w14:textId="1B4E628C"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D seismic surveys</w:t>
      </w:r>
      <w:ins w:id="577" w:author="Morales, Misael M" w:date="2024-01-05T14:49:00Z">
        <w:r w:rsidR="004443B1">
          <w:t xml:space="preserve"> using fluid substitution</w:t>
        </w:r>
      </w:ins>
      <w:ins w:id="578" w:author="Morales, Misael M" w:date="2024-02-06T15:14:00Z">
        <w:r w:rsidR="00BD1AE5">
          <w:t xml:space="preserve"> (e.g., Gassmann equation)</w:t>
        </w:r>
      </w:ins>
      <w:r w:rsidR="00A51207" w:rsidRPr="004E2B9E">
        <w:t>.</w:t>
      </w:r>
      <w:ins w:id="579" w:author="Morales, Misael M" w:date="2024-02-06T15:30:00Z">
        <w:r w:rsidR="00F13291">
          <w:t xml:space="preserve"> </w:t>
        </w:r>
        <w:bookmarkStart w:id="580" w:name="_Hlk158125919"/>
        <w:bookmarkStart w:id="581" w:name="_Hlk158126823"/>
        <w:r w:rsidR="00F13291">
          <w:t xml:space="preserve">In field seismic surveys, it is possible to obtain a spatial saturation map from the interpreted seismic by applying a </w:t>
        </w:r>
      </w:ins>
      <w:ins w:id="582" w:author="Morales, Misael M" w:date="2024-02-06T15:31:00Z">
        <w:r w:rsidR="00F13291">
          <w:t>fluid substitution model that quantifies the changes in pore fluids and estimate the complete saturation maps</w:t>
        </w:r>
      </w:ins>
      <w:bookmarkEnd w:id="580"/>
      <w:ins w:id="583" w:author="Morales, Misael M" w:date="2024-02-06T15:33:00Z">
        <w:r w:rsidR="00F13291">
          <w:t xml:space="preserve">. </w:t>
        </w:r>
        <w:r w:rsidR="00F13291" w:rsidRPr="00F13291">
          <w:rPr>
            <w:rPrChange w:id="584" w:author="Morales, Misael M" w:date="2024-02-06T15:33:00Z">
              <w:rPr>
                <w:rFonts w:ascii="Calibri" w:hAnsi="Calibri" w:cs="Calibri"/>
                <w:color w:val="0070C0"/>
                <w:shd w:val="clear" w:color="auto" w:fill="FFFFFF"/>
              </w:rPr>
            </w:rPrChange>
          </w:rPr>
          <w:t>To represent this, we assume that from the reservoir model realizations we can perform forward seismic simulations, convert the results to saturation maps, and then perform our spatial data assimilation framework</w:t>
        </w:r>
      </w:ins>
      <w:ins w:id="585" w:author="Morales, Misael M" w:date="2024-02-06T15:46:00Z">
        <w:r w:rsidR="00F13291">
          <w:t>; specifically in our methodology, we directly obtain the saturation maps from numerical reservoir simulation</w:t>
        </w:r>
      </w:ins>
      <w:bookmarkEnd w:id="581"/>
      <w:ins w:id="586" w:author="Morales, Misael M" w:date="2024-02-06T15:33:00Z">
        <w:r w:rsidR="00F13291">
          <w:rPr>
            <w:rFonts w:ascii="Calibri" w:hAnsi="Calibri" w:cs="Calibri"/>
            <w:color w:val="0070C0"/>
            <w:shd w:val="clear" w:color="auto" w:fill="FFFFFF"/>
          </w:rPr>
          <w:t>.</w:t>
        </w:r>
      </w:ins>
      <w:r w:rsidR="00A51207" w:rsidRPr="004E2B9E">
        <w:t xml:space="preserve"> </w:t>
      </w:r>
      <w:del w:id="587" w:author="Morales, Misael M" w:date="2024-02-06T15:44:00Z">
        <w:r w:rsidR="00A51207" w:rsidRPr="004E2B9E" w:rsidDel="00F13291">
          <w:fldChar w:fldCharType="begin"/>
        </w:r>
        <w:r w:rsidR="00A51207" w:rsidRPr="004E2B9E" w:rsidDel="00F13291">
          <w:delInstrText xml:space="preserve"> REF _Ref126762045 \h </w:delInstrText>
        </w:r>
        <w:r w:rsidR="004E2B9E" w:rsidDel="00F13291">
          <w:delInstrText xml:space="preserve"> \* MERGEFORMAT </w:delInstrText>
        </w:r>
        <w:r w:rsidR="00A51207" w:rsidRPr="004E2B9E" w:rsidDel="00F13291">
          <w:fldChar w:fldCharType="separate"/>
        </w:r>
        <w:r w:rsidR="00A51207" w:rsidRPr="004E2B9E" w:rsidDel="00F13291">
          <w:delText xml:space="preserve">Figure </w:delText>
        </w:r>
        <w:r w:rsidR="00A51207" w:rsidRPr="004E2B9E" w:rsidDel="00F13291">
          <w:rPr>
            <w:noProof/>
          </w:rPr>
          <w:delText>2</w:delText>
        </w:r>
        <w:r w:rsidR="00A51207" w:rsidRPr="004E2B9E" w:rsidDel="00F13291">
          <w:fldChar w:fldCharType="end"/>
        </w:r>
      </w:del>
      <w:ins w:id="588" w:author="Morales, Misael M" w:date="2024-02-06T15:44:00Z">
        <w:r w:rsidR="00F13291">
          <w:t>3</w:t>
        </w:r>
      </w:ins>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3566ABB5" w:rsidR="009822C7" w:rsidRPr="004E2B9E" w:rsidRDefault="00D51298" w:rsidP="00DB212D">
      <w:pPr>
        <w:pStyle w:val="Caption"/>
        <w:jc w:val="center"/>
        <w:rPr>
          <w:b/>
          <w:bCs/>
          <w:i w:val="0"/>
          <w:iCs w:val="0"/>
          <w:color w:val="000000" w:themeColor="text1"/>
          <w:sz w:val="20"/>
          <w:szCs w:val="20"/>
        </w:rPr>
      </w:pPr>
      <w:bookmarkStart w:id="589"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ins w:id="590" w:author="Morales, Misael M" w:date="2024-02-06T15:43:00Z">
        <w:r w:rsidR="00F13291">
          <w:rPr>
            <w:b/>
            <w:bCs/>
            <w:i w:val="0"/>
            <w:iCs w:val="0"/>
            <w:noProof/>
            <w:color w:val="000000" w:themeColor="text1"/>
            <w:sz w:val="20"/>
            <w:szCs w:val="20"/>
          </w:rPr>
          <w:t>3</w:t>
        </w:r>
      </w:ins>
      <w:del w:id="591" w:author="Morales, Misael M" w:date="2024-02-06T15:43:00Z">
        <w:r w:rsidR="004A491E" w:rsidRPr="004E2B9E" w:rsidDel="00F13291">
          <w:rPr>
            <w:b/>
            <w:bCs/>
            <w:i w:val="0"/>
            <w:iCs w:val="0"/>
            <w:noProof/>
            <w:color w:val="000000" w:themeColor="text1"/>
            <w:sz w:val="20"/>
            <w:szCs w:val="20"/>
          </w:rPr>
          <w:delText>2</w:delText>
        </w:r>
      </w:del>
      <w:r w:rsidRPr="004E2B9E">
        <w:rPr>
          <w:b/>
          <w:bCs/>
          <w:i w:val="0"/>
          <w:iCs w:val="0"/>
          <w:color w:val="000000" w:themeColor="text1"/>
          <w:sz w:val="20"/>
          <w:szCs w:val="20"/>
        </w:rPr>
        <w:fldChar w:fldCharType="end"/>
      </w:r>
      <w:bookmarkEnd w:id="589"/>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040EC00B" w:rsidR="007F557E" w:rsidRPr="004E2B9E" w:rsidRDefault="00A51207" w:rsidP="007F557E">
      <w:pPr>
        <w:pStyle w:val="para1"/>
      </w:pPr>
      <w:del w:id="592" w:author="Morales, Misael M" w:date="2024-02-06T15:44:00Z">
        <w:r w:rsidRPr="004E2B9E" w:rsidDel="00F13291">
          <w:lastRenderedPageBreak/>
          <w:fldChar w:fldCharType="begin"/>
        </w:r>
        <w:r w:rsidRPr="004E2B9E" w:rsidDel="00F13291">
          <w:delInstrText xml:space="preserve"> REF _Ref126762476 \h </w:delInstrText>
        </w:r>
        <w:r w:rsidR="004E2B9E" w:rsidDel="00F13291">
          <w:delInstrText xml:space="preserve"> \* MERGEFORMAT </w:delInstrText>
        </w:r>
        <w:r w:rsidRPr="004E2B9E" w:rsidDel="00F13291">
          <w:fldChar w:fldCharType="separate"/>
        </w:r>
        <w:r w:rsidRPr="004E2B9E" w:rsidDel="00F13291">
          <w:delText xml:space="preserve">Figure </w:delText>
        </w:r>
        <w:r w:rsidRPr="004E2B9E" w:rsidDel="00F13291">
          <w:rPr>
            <w:noProof/>
          </w:rPr>
          <w:delText>3</w:delText>
        </w:r>
        <w:r w:rsidRPr="004E2B9E" w:rsidDel="00F13291">
          <w:fldChar w:fldCharType="end"/>
        </w:r>
      </w:del>
      <w:ins w:id="593" w:author="Morales, Misael M" w:date="2024-02-06T15:44:00Z">
        <w:r w:rsidR="00F13291">
          <w:t>4</w:t>
        </w:r>
      </w:ins>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del w:id="594" w:author="Morales, Misael M" w:date="2024-02-06T15:44:00Z">
        <w:r w:rsidR="00083510" w:rsidRPr="004E2B9E" w:rsidDel="00F13291">
          <w:fldChar w:fldCharType="begin"/>
        </w:r>
        <w:r w:rsidR="00083510" w:rsidRPr="004E2B9E" w:rsidDel="00F13291">
          <w:delInstrText xml:space="preserve"> REF _Ref126763378 \h </w:delInstrText>
        </w:r>
        <w:r w:rsidR="004E2B9E" w:rsidDel="00F13291">
          <w:delInstrText xml:space="preserve"> \* MERGEFORMAT </w:delInstrText>
        </w:r>
        <w:r w:rsidR="00083510" w:rsidRPr="004E2B9E" w:rsidDel="00F13291">
          <w:fldChar w:fldCharType="separate"/>
        </w:r>
        <w:r w:rsidR="00083510" w:rsidRPr="004E2B9E" w:rsidDel="00F13291">
          <w:delText>Figure</w:delText>
        </w:r>
        <w:r w:rsidR="005918F2" w:rsidDel="00F13291">
          <w:delText>s</w:delText>
        </w:r>
        <w:r w:rsidR="00083510" w:rsidRPr="004E2B9E" w:rsidDel="00F13291">
          <w:delText xml:space="preserve"> </w:delText>
        </w:r>
        <w:r w:rsidR="00083510" w:rsidRPr="004E2B9E" w:rsidDel="00F13291">
          <w:rPr>
            <w:noProof/>
          </w:rPr>
          <w:delText>4</w:delText>
        </w:r>
        <w:r w:rsidR="00083510" w:rsidRPr="004E2B9E" w:rsidDel="00F13291">
          <w:fldChar w:fldCharType="end"/>
        </w:r>
      </w:del>
      <w:ins w:id="595" w:author="Morales, Misael M" w:date="2024-02-06T15:44:00Z">
        <w:r w:rsidR="00F13291">
          <w:t>5</w:t>
        </w:r>
      </w:ins>
      <w:r w:rsidR="005918F2">
        <w:t xml:space="preserve"> and </w:t>
      </w:r>
      <w:ins w:id="596" w:author="Morales, Misael M" w:date="2024-02-06T15:44:00Z">
        <w:r w:rsidR="00F13291">
          <w:t>6</w:t>
        </w:r>
      </w:ins>
      <w:del w:id="597" w:author="Morales, Misael M" w:date="2024-02-06T15:44:00Z">
        <w:r w:rsidR="005918F2" w:rsidDel="00F13291">
          <w:delText>5</w:delText>
        </w:r>
      </w:del>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del w:id="598" w:author="Morales, Misael M" w:date="2024-02-06T15:44:00Z">
        <w:r w:rsidR="007F557E" w:rsidRPr="004E2B9E" w:rsidDel="00F13291">
          <w:fldChar w:fldCharType="begin"/>
        </w:r>
        <w:r w:rsidR="007F557E" w:rsidRPr="004E2B9E" w:rsidDel="00F13291">
          <w:delInstrText xml:space="preserve"> REF _Ref126763378 \h </w:delInstrText>
        </w:r>
        <w:r w:rsidR="004E2B9E" w:rsidDel="00F13291">
          <w:delInstrText xml:space="preserve"> \* MERGEFORMAT </w:delInstrText>
        </w:r>
        <w:r w:rsidR="007F557E" w:rsidRPr="004E2B9E" w:rsidDel="00F13291">
          <w:fldChar w:fldCharType="separate"/>
        </w:r>
        <w:r w:rsidR="007F557E" w:rsidRPr="004E2B9E" w:rsidDel="00F13291">
          <w:delText xml:space="preserve">Figure </w:delText>
        </w:r>
        <w:r w:rsidR="007F557E" w:rsidRPr="004E2B9E" w:rsidDel="00F13291">
          <w:rPr>
            <w:noProof/>
          </w:rPr>
          <w:delText>4</w:delText>
        </w:r>
        <w:r w:rsidR="007F557E" w:rsidRPr="004E2B9E" w:rsidDel="00F13291">
          <w:fldChar w:fldCharType="end"/>
        </w:r>
      </w:del>
      <w:ins w:id="599" w:author="Morales, Misael M" w:date="2024-02-06T15:44:00Z">
        <w:r w:rsidR="00F13291">
          <w:t>5</w:t>
        </w:r>
      </w:ins>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w:t>
      </w:r>
      <w:ins w:id="600" w:author="Morales, Misael M" w:date="2024-02-06T15:44:00Z">
        <w:r w:rsidR="00F13291">
          <w:t>6</w:t>
        </w:r>
      </w:ins>
      <w:del w:id="601" w:author="Morales, Misael M" w:date="2024-02-06T15:44:00Z">
        <w:r w:rsidR="005918F2" w:rsidDel="00F13291">
          <w:delText>5</w:delText>
        </w:r>
      </w:del>
      <w:r w:rsidR="005918F2">
        <w:t xml:space="preserve">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11A933AB" w:rsidR="00617632" w:rsidRPr="004E2B9E" w:rsidRDefault="00D51298" w:rsidP="00DB212D">
      <w:pPr>
        <w:pStyle w:val="Caption"/>
        <w:jc w:val="center"/>
        <w:rPr>
          <w:b/>
          <w:bCs/>
          <w:i w:val="0"/>
          <w:iCs w:val="0"/>
          <w:color w:val="000000" w:themeColor="text1"/>
          <w:sz w:val="20"/>
          <w:szCs w:val="20"/>
        </w:rPr>
      </w:pPr>
      <w:bookmarkStart w:id="602"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ins w:id="603" w:author="Morales, Misael M" w:date="2024-02-06T15:43:00Z">
        <w:r w:rsidR="00F13291">
          <w:rPr>
            <w:b/>
            <w:bCs/>
            <w:i w:val="0"/>
            <w:iCs w:val="0"/>
            <w:noProof/>
            <w:color w:val="000000" w:themeColor="text1"/>
            <w:sz w:val="20"/>
            <w:szCs w:val="20"/>
          </w:rPr>
          <w:t>4</w:t>
        </w:r>
      </w:ins>
      <w:del w:id="604" w:author="Morales, Misael M" w:date="2024-02-06T15:43:00Z">
        <w:r w:rsidR="004A491E" w:rsidRPr="004E2B9E" w:rsidDel="00F13291">
          <w:rPr>
            <w:b/>
            <w:bCs/>
            <w:i w:val="0"/>
            <w:iCs w:val="0"/>
            <w:noProof/>
            <w:color w:val="000000" w:themeColor="text1"/>
            <w:sz w:val="20"/>
            <w:szCs w:val="20"/>
          </w:rPr>
          <w:delText>3</w:delText>
        </w:r>
      </w:del>
      <w:r w:rsidRPr="004E2B9E">
        <w:rPr>
          <w:b/>
          <w:bCs/>
          <w:i w:val="0"/>
          <w:iCs w:val="0"/>
          <w:color w:val="000000" w:themeColor="text1"/>
          <w:sz w:val="20"/>
          <w:szCs w:val="20"/>
        </w:rPr>
        <w:fldChar w:fldCharType="end"/>
      </w:r>
      <w:bookmarkEnd w:id="602"/>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49CE343B" w:rsidR="00617632" w:rsidRPr="004E2B9E" w:rsidRDefault="004A491E" w:rsidP="00DB212D">
      <w:pPr>
        <w:pStyle w:val="Caption"/>
        <w:jc w:val="center"/>
        <w:rPr>
          <w:b/>
          <w:bCs/>
          <w:i w:val="0"/>
          <w:iCs w:val="0"/>
          <w:color w:val="000000" w:themeColor="text1"/>
          <w:sz w:val="20"/>
          <w:szCs w:val="20"/>
        </w:rPr>
      </w:pPr>
      <w:bookmarkStart w:id="605"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ins w:id="606" w:author="Morales, Misael M" w:date="2024-02-06T15:43:00Z">
        <w:r w:rsidR="00F13291">
          <w:rPr>
            <w:b/>
            <w:bCs/>
            <w:i w:val="0"/>
            <w:iCs w:val="0"/>
            <w:noProof/>
            <w:color w:val="000000" w:themeColor="text1"/>
            <w:sz w:val="20"/>
            <w:szCs w:val="20"/>
          </w:rPr>
          <w:t>5</w:t>
        </w:r>
      </w:ins>
      <w:del w:id="607" w:author="Morales, Misael M" w:date="2024-02-06T15:43:00Z">
        <w:r w:rsidRPr="004E2B9E" w:rsidDel="00F13291">
          <w:rPr>
            <w:b/>
            <w:bCs/>
            <w:i w:val="0"/>
            <w:iCs w:val="0"/>
            <w:noProof/>
            <w:color w:val="000000" w:themeColor="text1"/>
            <w:sz w:val="20"/>
            <w:szCs w:val="20"/>
          </w:rPr>
          <w:delText>4</w:delText>
        </w:r>
      </w:del>
      <w:r w:rsidRPr="004E2B9E">
        <w:rPr>
          <w:b/>
          <w:bCs/>
          <w:i w:val="0"/>
          <w:iCs w:val="0"/>
          <w:color w:val="000000" w:themeColor="text1"/>
          <w:sz w:val="20"/>
          <w:szCs w:val="20"/>
        </w:rPr>
        <w:fldChar w:fldCharType="end"/>
      </w:r>
      <w:bookmarkEnd w:id="605"/>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lastRenderedPageBreak/>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3"/>
                    <a:stretch>
                      <a:fillRect/>
                    </a:stretch>
                  </pic:blipFill>
                  <pic:spPr>
                    <a:xfrm>
                      <a:off x="0" y="0"/>
                      <a:ext cx="6400800" cy="2367280"/>
                    </a:xfrm>
                    <a:prstGeom prst="rect">
                      <a:avLst/>
                    </a:prstGeom>
                  </pic:spPr>
                </pic:pic>
              </a:graphicData>
            </a:graphic>
          </wp:inline>
        </w:drawing>
      </w:r>
    </w:p>
    <w:p w14:paraId="3A3F340E" w14:textId="718BE871"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ins w:id="608" w:author="Morales, Misael M" w:date="2024-02-06T15:44:00Z">
        <w:r w:rsidR="00F13291">
          <w:rPr>
            <w:b/>
            <w:bCs/>
            <w:i w:val="0"/>
            <w:iCs w:val="0"/>
            <w:color w:val="000000" w:themeColor="text1"/>
            <w:sz w:val="20"/>
            <w:szCs w:val="20"/>
          </w:rPr>
          <w:t>6</w:t>
        </w:r>
      </w:ins>
      <w:del w:id="609" w:author="Morales, Misael M" w:date="2024-02-06T15:44:00Z">
        <w:r w:rsidDel="00F13291">
          <w:rPr>
            <w:b/>
            <w:bCs/>
            <w:i w:val="0"/>
            <w:iCs w:val="0"/>
            <w:color w:val="000000" w:themeColor="text1"/>
            <w:sz w:val="20"/>
            <w:szCs w:val="20"/>
          </w:rPr>
          <w:delText>5</w:delText>
        </w:r>
      </w:del>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3334A7A0"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ins w:id="610" w:author="Chen, Bailian" w:date="2024-01-16T13:52:00Z">
        <w:r w:rsidR="008D7FDB">
          <w:t xml:space="preserve">Figure </w:t>
        </w:r>
      </w:ins>
      <w:ins w:id="611" w:author="Morales, Misael M" w:date="2024-02-06T15:44:00Z">
        <w:r w:rsidR="00F13291">
          <w:t>7</w:t>
        </w:r>
      </w:ins>
      <w:del w:id="612" w:author="Morales, Misael M" w:date="2024-02-06T15:44:00Z">
        <w:r w:rsidR="000431DE" w:rsidDel="00F13291">
          <w:delText>6</w:delText>
        </w:r>
      </w:del>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t>
      </w:r>
      <w:ins w:id="613" w:author="Morales, Misael M" w:date="2024-01-05T14:53:00Z">
        <w:r w:rsidR="004443B1">
          <w:t xml:space="preserve">namely </w:t>
        </w:r>
      </w:ins>
      <w:ins w:id="614" w:author="Morales, Misael M" w:date="2024-01-05T14:54:00Z">
        <w:r w:rsidR="004443B1">
          <w:t>the one realization selected as the ground truth from the 101 total random realizations.</w:t>
        </w:r>
      </w:ins>
      <w:del w:id="615" w:author="Morales, Misael M" w:date="2024-01-05T14:54:00Z">
        <w:r w:rsidRPr="004E2B9E" w:rsidDel="004443B1">
          <w:delText>while</w:delText>
        </w:r>
      </w:del>
      <w:r w:rsidRPr="004E2B9E">
        <w:t xml:space="preserve"> </w:t>
      </w:r>
      <w:del w:id="616" w:author="Morales, Misael M" w:date="2024-01-05T14:54:00Z">
        <w:r w:rsidRPr="004E2B9E" w:rsidDel="004443B1">
          <w:delText>t</w:delText>
        </w:r>
      </w:del>
      <w:ins w:id="617" w:author="Morales, Misael M" w:date="2024-01-05T14:54:00Z">
        <w:r w:rsidR="004443B1">
          <w:t>T</w:t>
        </w:r>
      </w:ins>
      <w:r w:rsidRPr="004E2B9E">
        <w:t xml:space="preserve">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w:t>
      </w:r>
      <w:ins w:id="618" w:author="Morales, Misael M" w:date="2024-01-05T14:54:00Z">
        <w:r w:rsidR="004443B1">
          <w:t xml:space="preserve">These can be considered the prior and posterior </w:t>
        </w:r>
      </w:ins>
      <w:ins w:id="619" w:author="Morales, Misael M" w:date="2024-01-05T14:55:00Z">
        <w:r w:rsidR="004443B1">
          <w:t xml:space="preserve">spatial distributions for each realization in the ensemble. </w:t>
        </w:r>
      </w:ins>
      <w:r w:rsidRPr="004E2B9E">
        <w:t xml:space="preserve">As observed from this figure, the </w:t>
      </w:r>
      <w:ins w:id="620" w:author="Morales, Misael M" w:date="2024-01-05T14:55:00Z">
        <w:r w:rsidR="004443B1">
          <w:t xml:space="preserve">history-matched </w:t>
        </w:r>
      </w:ins>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w:t>
      </w:r>
      <w:ins w:id="621" w:author="Morales, Misael M" w:date="2024-01-05T14:55:00Z">
        <w:r w:rsidR="00174642">
          <w:t>, or the ground truth</w:t>
        </w:r>
      </w:ins>
      <w:r w:rsidRPr="004E2B9E">
        <w:t>.</w:t>
      </w:r>
      <w:ins w:id="622" w:author="Morales, Misael M" w:date="2024-02-06T15:21:00Z">
        <w:r w:rsidR="00BD1AE5">
          <w:t xml:space="preserve"> </w:t>
        </w:r>
        <w:bookmarkStart w:id="623" w:name="_Hlk158125392"/>
        <w:r w:rsidR="00BD1AE5">
          <w:t>Beyond the CO</w:t>
        </w:r>
        <w:r w:rsidR="00BD1AE5">
          <w:rPr>
            <w:vertAlign w:val="subscript"/>
          </w:rPr>
          <w:t>2</w:t>
        </w:r>
        <w:r w:rsidR="00BD1AE5">
          <w:t xml:space="preserve"> plume area, the standard deviation </w:t>
        </w:r>
      </w:ins>
      <w:ins w:id="624" w:author="Morales, Misael M" w:date="2024-02-06T15:22:00Z">
        <w:r w:rsidR="00BD1AE5">
          <w:t xml:space="preserve">of the first assimilation step (year 1) </w:t>
        </w:r>
      </w:ins>
      <w:ins w:id="625" w:author="Morales, Misael M" w:date="2024-02-06T15:21:00Z">
        <w:r w:rsidR="00BD1AE5">
          <w:t>is considerably higher than that of the th</w:t>
        </w:r>
      </w:ins>
      <w:ins w:id="626" w:author="Morales, Misael M" w:date="2024-02-06T15:22:00Z">
        <w:r w:rsidR="00BD1AE5">
          <w:t>ird assimilation step (years 1, 3, and 5), which shows that the third assimilation step is most accurate at updating the permeability distribution, as expected.</w:t>
        </w:r>
      </w:ins>
      <w:del w:id="627" w:author="Morales, Misael M" w:date="2024-02-06T15:21:00Z">
        <w:r w:rsidRPr="004E2B9E" w:rsidDel="00BD1AE5">
          <w:delText xml:space="preserve"> </w:delText>
        </w:r>
      </w:del>
    </w:p>
    <w:bookmarkEnd w:id="623"/>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1617BBC9" w:rsidR="008D38BE" w:rsidRPr="004E2B9E" w:rsidRDefault="004A491E" w:rsidP="00D0400E">
      <w:pPr>
        <w:pStyle w:val="Caption"/>
        <w:jc w:val="both"/>
        <w:rPr>
          <w:b/>
          <w:bCs/>
          <w:i w:val="0"/>
          <w:iCs w:val="0"/>
          <w:color w:val="000000" w:themeColor="text1"/>
          <w:sz w:val="20"/>
          <w:szCs w:val="20"/>
        </w:rPr>
      </w:pPr>
      <w:bookmarkStart w:id="628" w:name="_Ref126765298"/>
      <w:r w:rsidRPr="004E2B9E">
        <w:rPr>
          <w:b/>
          <w:bCs/>
          <w:i w:val="0"/>
          <w:iCs w:val="0"/>
          <w:color w:val="000000" w:themeColor="text1"/>
          <w:sz w:val="20"/>
          <w:szCs w:val="20"/>
        </w:rPr>
        <w:t xml:space="preserve">Figure </w:t>
      </w:r>
      <w:bookmarkEnd w:id="628"/>
      <w:ins w:id="629" w:author="Morales, Misael M" w:date="2024-02-06T15:44:00Z">
        <w:r w:rsidR="00F13291">
          <w:rPr>
            <w:b/>
            <w:bCs/>
            <w:i w:val="0"/>
            <w:iCs w:val="0"/>
            <w:color w:val="000000" w:themeColor="text1"/>
            <w:sz w:val="20"/>
            <w:szCs w:val="20"/>
          </w:rPr>
          <w:t>7</w:t>
        </w:r>
      </w:ins>
      <w:del w:id="630" w:author="Morales, Misael M" w:date="2024-02-06T15:44:00Z">
        <w:r w:rsidR="000431DE" w:rsidDel="00F13291">
          <w:rPr>
            <w:b/>
            <w:bCs/>
            <w:i w:val="0"/>
            <w:iCs w:val="0"/>
            <w:color w:val="000000" w:themeColor="text1"/>
            <w:sz w:val="20"/>
            <w:szCs w:val="20"/>
          </w:rPr>
          <w:delText>6</w:delText>
        </w:r>
      </w:del>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w:t>
      </w:r>
      <w:del w:id="631" w:author="Morales, Misael M" w:date="2024-01-05T15:23:00Z">
        <w:r w:rsidR="00C54D52" w:rsidRPr="004E2B9E" w:rsidDel="006C0197">
          <w:rPr>
            <w:b/>
            <w:bCs/>
            <w:i w:val="0"/>
            <w:iCs w:val="0"/>
            <w:color w:val="000000" w:themeColor="text1"/>
            <w:sz w:val="20"/>
            <w:szCs w:val="20"/>
          </w:rPr>
          <w:delText xml:space="preserve">  </w:delText>
        </w:r>
      </w:del>
    </w:p>
    <w:p w14:paraId="6E41044D" w14:textId="4F4F0272" w:rsidR="008D38BE" w:rsidRPr="004E2B9E" w:rsidRDefault="008D38BE" w:rsidP="008D38BE">
      <w:pPr>
        <w:pStyle w:val="para1"/>
        <w:jc w:val="center"/>
      </w:pPr>
    </w:p>
    <w:p w14:paraId="251DAEA6" w14:textId="3F2EF92B"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w:t>
      </w:r>
      <w:del w:id="632" w:author="Morales, Misael M" w:date="2024-01-05T15:00:00Z">
        <w:r w:rsidR="00506EFE" w:rsidRPr="004E2B9E" w:rsidDel="00174642">
          <w:delText>updated reservoir model</w:delText>
        </w:r>
        <w:r w:rsidR="0085323F" w:rsidRPr="004E2B9E" w:rsidDel="00174642">
          <w:delText>s</w:delText>
        </w:r>
      </w:del>
      <w:ins w:id="633" w:author="Morales, Misael M" w:date="2024-01-05T15:00:00Z">
        <w:r w:rsidR="00174642">
          <w:t>reservoir model with updated permeability field</w:t>
        </w:r>
      </w:ins>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ins w:id="634" w:author="Chen, Bailian" w:date="2024-01-16T14:11:00Z">
        <w:r w:rsidR="007855A6">
          <w:t xml:space="preserve">Figure </w:t>
        </w:r>
      </w:ins>
      <w:ins w:id="635" w:author="Morales, Misael M" w:date="2024-02-06T15:44:00Z">
        <w:r w:rsidR="00F13291">
          <w:t>8</w:t>
        </w:r>
      </w:ins>
      <w:del w:id="636" w:author="Morales, Misael M" w:date="2024-02-06T15:44:00Z">
        <w:r w:rsidR="000431DE" w:rsidDel="00F13291">
          <w:delText>7</w:delText>
        </w:r>
      </w:del>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ins w:id="637" w:author="Morales, Misael M" w:date="2024-01-05T15:01:00Z">
        <w:r w:rsidR="00174642">
          <w:t xml:space="preserve">Figure </w:t>
        </w:r>
      </w:ins>
      <w:ins w:id="638" w:author="Morales, Misael M" w:date="2024-02-06T15:44:00Z">
        <w:r w:rsidR="00F13291">
          <w:t>8</w:t>
        </w:r>
      </w:ins>
      <w:del w:id="639" w:author="Morales, Misael M" w:date="2024-02-06T15:44:00Z">
        <w:r w:rsidR="000431DE" w:rsidDel="00F13291">
          <w:delText>7</w:delText>
        </w:r>
      </w:del>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w:t>
      </w:r>
      <w:ins w:id="640" w:author="Morales, Misael M" w:date="2024-02-06T15:45:00Z">
        <w:r w:rsidR="00F13291">
          <w:t>9</w:t>
        </w:r>
      </w:ins>
      <w:del w:id="641" w:author="Morales, Misael M" w:date="2024-02-06T15:45:00Z">
        <w:r w:rsidR="008256A8" w:rsidDel="00F13291">
          <w:delText>8</w:delText>
        </w:r>
      </w:del>
      <w:r w:rsidR="008256A8">
        <w:t xml:space="preserve">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19FD36A7" w:rsidR="00F01A0F" w:rsidRPr="00174642" w:rsidRDefault="004A491E" w:rsidP="00DB212D">
      <w:pPr>
        <w:pStyle w:val="Caption"/>
        <w:jc w:val="center"/>
        <w:rPr>
          <w:b/>
          <w:bCs/>
          <w:i w:val="0"/>
          <w:iCs w:val="0"/>
          <w:color w:val="000000" w:themeColor="text1"/>
          <w:sz w:val="20"/>
          <w:szCs w:val="20"/>
        </w:rPr>
      </w:pPr>
      <w:bookmarkStart w:id="642" w:name="_Ref126765880"/>
      <w:r w:rsidRPr="004E2B9E">
        <w:rPr>
          <w:b/>
          <w:bCs/>
          <w:i w:val="0"/>
          <w:iCs w:val="0"/>
          <w:color w:val="000000" w:themeColor="text1"/>
          <w:sz w:val="20"/>
          <w:szCs w:val="20"/>
        </w:rPr>
        <w:t xml:space="preserve">Figure </w:t>
      </w:r>
      <w:bookmarkEnd w:id="642"/>
      <w:ins w:id="643" w:author="Morales, Misael M" w:date="2024-02-06T15:45:00Z">
        <w:r w:rsidR="00F13291">
          <w:rPr>
            <w:b/>
            <w:bCs/>
            <w:i w:val="0"/>
            <w:iCs w:val="0"/>
            <w:color w:val="000000" w:themeColor="text1"/>
            <w:sz w:val="20"/>
            <w:szCs w:val="20"/>
          </w:rPr>
          <w:t>8</w:t>
        </w:r>
      </w:ins>
      <w:del w:id="644" w:author="Morales, Misael M" w:date="2024-02-06T15:45:00Z">
        <w:r w:rsidR="000431DE" w:rsidDel="00F13291">
          <w:rPr>
            <w:b/>
            <w:bCs/>
            <w:i w:val="0"/>
            <w:iCs w:val="0"/>
            <w:color w:val="000000" w:themeColor="text1"/>
            <w:sz w:val="20"/>
            <w:szCs w:val="20"/>
          </w:rPr>
          <w:delText>7</w:delText>
        </w:r>
      </w:del>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ins w:id="645" w:author="Morales, Misael M" w:date="2024-01-05T14:56:00Z">
        <w:r w:rsidR="00174642">
          <w:rPr>
            <w:b/>
            <w:bCs/>
            <w:i w:val="0"/>
            <w:iCs w:val="0"/>
            <w:color w:val="000000" w:themeColor="text1"/>
            <w:sz w:val="20"/>
            <w:szCs w:val="20"/>
          </w:rPr>
          <w:t xml:space="preserve"> The top row shows the ground</w:t>
        </w:r>
      </w:ins>
      <w:ins w:id="646" w:author="Morales, Misael M" w:date="2024-01-05T14:57:00Z">
        <w:r w:rsidR="00174642">
          <w:rPr>
            <w:b/>
            <w:bCs/>
            <w:i w:val="0"/>
            <w:iCs w:val="0"/>
            <w:color w:val="000000" w:themeColor="text1"/>
            <w:sz w:val="20"/>
            <w:szCs w:val="20"/>
          </w:rPr>
          <w:t xml:space="preserve"> truth (left) and prior CO</w:t>
        </w:r>
        <w:r w:rsidR="00174642">
          <w:rPr>
            <w:b/>
            <w:bCs/>
            <w:i w:val="0"/>
            <w:iCs w:val="0"/>
            <w:color w:val="000000" w:themeColor="text1"/>
            <w:sz w:val="20"/>
            <w:szCs w:val="20"/>
            <w:vertAlign w:val="subscript"/>
          </w:rPr>
          <w:t>2</w:t>
        </w:r>
        <w:r w:rsidR="00174642">
          <w:rPr>
            <w:b/>
            <w:bCs/>
            <w:i w:val="0"/>
            <w:iCs w:val="0"/>
            <w:color w:val="000000" w:themeColor="text1"/>
            <w:sz w:val="20"/>
            <w:szCs w:val="20"/>
          </w:rPr>
          <w:t xml:space="preserve"> distribution for R1. The bottom row shows the history-matched CO</w:t>
        </w:r>
        <w:r w:rsidR="00174642" w:rsidRPr="007855A6">
          <w:rPr>
            <w:b/>
            <w:bCs/>
            <w:i w:val="0"/>
            <w:iCs w:val="0"/>
            <w:color w:val="000000" w:themeColor="text1"/>
            <w:sz w:val="20"/>
            <w:szCs w:val="20"/>
            <w:vertAlign w:val="subscript"/>
            <w:rPrChange w:id="647" w:author="Chen, Bailian" w:date="2024-01-16T14:12:00Z">
              <w:rPr>
                <w:b/>
                <w:bCs/>
                <w:i w:val="0"/>
                <w:iCs w:val="0"/>
                <w:color w:val="000000" w:themeColor="text1"/>
                <w:sz w:val="20"/>
                <w:szCs w:val="20"/>
              </w:rPr>
            </w:rPrChange>
          </w:rPr>
          <w:t>2</w:t>
        </w:r>
        <w:r w:rsidR="00174642">
          <w:rPr>
            <w:b/>
            <w:bCs/>
            <w:i w:val="0"/>
            <w:iCs w:val="0"/>
            <w:color w:val="000000" w:themeColor="text1"/>
            <w:sz w:val="20"/>
            <w:szCs w:val="20"/>
          </w:rPr>
          <w:t xml:space="preserve"> plume prediction whe</w:t>
        </w:r>
      </w:ins>
      <w:ins w:id="648" w:author="Morales, Misael M" w:date="2024-01-05T14:58:00Z">
        <w:r w:rsidR="00174642">
          <w:rPr>
            <w:b/>
            <w:bCs/>
            <w:i w:val="0"/>
            <w:iCs w:val="0"/>
            <w:color w:val="000000" w:themeColor="text1"/>
            <w:sz w:val="20"/>
            <w:szCs w:val="20"/>
          </w:rPr>
          <w:t>n assimilating only year 1 (left), when assimilating years 1 and 3 (center), and when assimilating years 1, 3, and 5 (right).</w:t>
        </w:r>
      </w:ins>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93048" cy="2196615"/>
                    </a:xfrm>
                    <a:prstGeom prst="rect">
                      <a:avLst/>
                    </a:prstGeom>
                  </pic:spPr>
                </pic:pic>
              </a:graphicData>
            </a:graphic>
          </wp:inline>
        </w:drawing>
      </w:r>
    </w:p>
    <w:p w14:paraId="4B6EB176" w14:textId="50E96B14"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ins w:id="649" w:author="Morales, Misael M" w:date="2024-02-06T15:45:00Z">
        <w:r w:rsidR="00F13291">
          <w:rPr>
            <w:b/>
            <w:bCs/>
            <w:i w:val="0"/>
            <w:iCs w:val="0"/>
            <w:color w:val="000000" w:themeColor="text1"/>
            <w:sz w:val="20"/>
            <w:szCs w:val="20"/>
          </w:rPr>
          <w:t>9</w:t>
        </w:r>
      </w:ins>
      <w:del w:id="650" w:author="Morales, Misael M" w:date="2024-02-06T15:45:00Z">
        <w:r w:rsidDel="00F13291">
          <w:rPr>
            <w:b/>
            <w:bCs/>
            <w:i w:val="0"/>
            <w:iCs w:val="0"/>
            <w:color w:val="000000" w:themeColor="text1"/>
            <w:sz w:val="20"/>
            <w:szCs w:val="20"/>
          </w:rPr>
          <w:delText>8</w:delText>
        </w:r>
      </w:del>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id="651" w:author="Morales, Misael M" w:date="2024-01-05T15:39:00Z">
        <w:r w:rsidR="009C7470">
          <w:rPr>
            <w:b/>
            <w:bCs/>
            <w:i w:val="0"/>
            <w:iCs w:val="0"/>
            <w:color w:val="000000" w:themeColor="text1"/>
            <w:sz w:val="20"/>
            <w:szCs w:val="20"/>
          </w:rPr>
          <w:t xml:space="preserve">. </w:t>
        </w:r>
      </w:ins>
      <w:ins w:id="652" w:author="Morales, Misael M" w:date="2024-01-05T15:40:00Z">
        <w:r w:rsidR="009C7470">
          <w:rPr>
            <w:b/>
            <w:bCs/>
            <w:i w:val="0"/>
            <w:iCs w:val="0"/>
            <w:color w:val="000000" w:themeColor="text1"/>
            <w:sz w:val="20"/>
            <w:szCs w:val="20"/>
          </w:rPr>
          <w:t>T</w:t>
        </w:r>
      </w:ins>
      <w:ins w:id="653" w:author="Morales, Misael M" w:date="2024-01-05T15:39:00Z">
        <w:r w:rsidR="009C7470">
          <w:rPr>
            <w:b/>
            <w:bCs/>
            <w:i w:val="0"/>
            <w:iCs w:val="0"/>
            <w:color w:val="000000" w:themeColor="text1"/>
            <w:sz w:val="20"/>
            <w:szCs w:val="20"/>
          </w:rPr>
          <w:t xml:space="preserve">he mean squared error is </w:t>
        </w:r>
      </w:ins>
      <w:ins w:id="654" w:author="Morales, Misael M" w:date="2024-01-05T15:40:00Z">
        <w:r w:rsidR="009C7470">
          <w:rPr>
            <w:b/>
            <w:bCs/>
            <w:i w:val="0"/>
            <w:iCs w:val="0"/>
            <w:color w:val="000000" w:themeColor="text1"/>
            <w:sz w:val="20"/>
            <w:szCs w:val="20"/>
          </w:rPr>
          <w:t>calculated</w:t>
        </w:r>
      </w:ins>
      <w:ins w:id="655" w:author="Morales, Misael M" w:date="2024-01-05T15:37:00Z">
        <w:r w:rsidR="009C7470">
          <w:rPr>
            <w:b/>
            <w:bCs/>
            <w:i w:val="0"/>
            <w:iCs w:val="0"/>
            <w:color w:val="000000" w:themeColor="text1"/>
            <w:sz w:val="20"/>
            <w:szCs w:val="20"/>
          </w:rPr>
          <w:t xml:space="preserve"> as </w:t>
        </w:r>
      </w:ins>
      <m:oMath>
        <m:r>
          <w:ins w:id="656" w:author="Morales, Misael M" w:date="2024-01-05T15:37:00Z">
            <m:rPr>
              <m:sty m:val="bi"/>
            </m:rPr>
            <w:rPr>
              <w:rFonts w:ascii="Cambria Math" w:hAnsi="Cambria Math"/>
              <w:color w:val="000000" w:themeColor="text1"/>
              <w:sz w:val="20"/>
              <w:szCs w:val="20"/>
            </w:rPr>
            <m:t>MSE=</m:t>
          </w:ins>
        </m:r>
        <m:f>
          <m:fPr>
            <m:ctrlPr>
              <w:ins w:id="657" w:author="Morales, Misael M" w:date="2024-01-05T15:37:00Z">
                <w:rPr>
                  <w:rFonts w:ascii="Cambria Math" w:hAnsi="Cambria Math"/>
                  <w:b/>
                  <w:bCs/>
                  <w:iCs w:val="0"/>
                  <w:color w:val="000000" w:themeColor="text1"/>
                  <w:sz w:val="20"/>
                  <w:szCs w:val="20"/>
                </w:rPr>
              </w:ins>
            </m:ctrlPr>
          </m:fPr>
          <m:num>
            <m:r>
              <w:ins w:id="658" w:author="Morales, Misael M" w:date="2024-01-05T15:37:00Z">
                <m:rPr>
                  <m:sty m:val="bi"/>
                </m:rPr>
                <w:rPr>
                  <w:rFonts w:ascii="Cambria Math" w:hAnsi="Cambria Math"/>
                  <w:color w:val="000000" w:themeColor="text1"/>
                  <w:sz w:val="20"/>
                  <w:szCs w:val="20"/>
                </w:rPr>
                <m:t>1</m:t>
              </w:ins>
            </m:r>
          </m:num>
          <m:den>
            <m:r>
              <w:ins w:id="659" w:author="Morales, Misael M" w:date="2024-01-05T15:37:00Z">
                <m:rPr>
                  <m:sty m:val="bi"/>
                </m:rPr>
                <w:rPr>
                  <w:rFonts w:ascii="Cambria Math" w:hAnsi="Cambria Math"/>
                  <w:color w:val="000000" w:themeColor="text1"/>
                  <w:sz w:val="20"/>
                  <w:szCs w:val="20"/>
                </w:rPr>
                <m:t>N</m:t>
              </w:ins>
            </m:r>
          </m:den>
        </m:f>
        <m:nary>
          <m:naryPr>
            <m:chr m:val="∑"/>
            <m:ctrlPr>
              <w:ins w:id="660" w:author="Morales, Misael M" w:date="2024-01-05T15:37:00Z">
                <w:rPr>
                  <w:rFonts w:ascii="Cambria Math" w:hAnsi="Cambria Math"/>
                  <w:b/>
                  <w:bCs/>
                  <w:iCs w:val="0"/>
                  <w:color w:val="000000" w:themeColor="text1"/>
                  <w:sz w:val="20"/>
                  <w:szCs w:val="20"/>
                </w:rPr>
              </w:ins>
            </m:ctrlPr>
          </m:naryPr>
          <m:sub>
            <m:r>
              <w:ins w:id="661" w:author="Morales, Misael M" w:date="2024-01-05T15:37:00Z">
                <m:rPr>
                  <m:sty m:val="bi"/>
                </m:rPr>
                <w:rPr>
                  <w:rFonts w:ascii="Cambria Math" w:hAnsi="Cambria Math"/>
                  <w:color w:val="000000" w:themeColor="text1"/>
                  <w:sz w:val="20"/>
                  <w:szCs w:val="20"/>
                </w:rPr>
                <m:t>j=1</m:t>
              </w:ins>
            </m:r>
          </m:sub>
          <m:sup>
            <m:r>
              <w:ins w:id="662" w:author="Morales, Misael M" w:date="2024-01-05T15:37:00Z">
                <m:rPr>
                  <m:sty m:val="bi"/>
                </m:rPr>
                <w:rPr>
                  <w:rFonts w:ascii="Cambria Math" w:hAnsi="Cambria Math"/>
                  <w:color w:val="000000" w:themeColor="text1"/>
                  <w:sz w:val="20"/>
                  <w:szCs w:val="20"/>
                </w:rPr>
                <m:t>N</m:t>
              </w:ins>
            </m:r>
          </m:sup>
          <m:e>
            <m:sSup>
              <m:sSupPr>
                <m:ctrlPr>
                  <w:ins w:id="663" w:author="Morales, Misael M" w:date="2024-01-05T15:37:00Z">
                    <w:rPr>
                      <w:rFonts w:ascii="Cambria Math" w:hAnsi="Cambria Math"/>
                      <w:b/>
                      <w:bCs/>
                      <w:iCs w:val="0"/>
                      <w:color w:val="000000" w:themeColor="text1"/>
                      <w:sz w:val="20"/>
                      <w:szCs w:val="20"/>
                    </w:rPr>
                  </w:ins>
                </m:ctrlPr>
              </m:sSupPr>
              <m:e>
                <m:d>
                  <m:dPr>
                    <m:ctrlPr>
                      <w:ins w:id="664" w:author="Morales, Misael M" w:date="2024-01-05T15:37:00Z">
                        <w:rPr>
                          <w:rFonts w:ascii="Cambria Math" w:hAnsi="Cambria Math"/>
                          <w:b/>
                          <w:bCs/>
                          <w:iCs w:val="0"/>
                          <w:color w:val="000000" w:themeColor="text1"/>
                          <w:sz w:val="20"/>
                          <w:szCs w:val="20"/>
                        </w:rPr>
                      </w:ins>
                    </m:ctrlPr>
                  </m:dPr>
                  <m:e>
                    <m:sSup>
                      <m:sSupPr>
                        <m:ctrlPr>
                          <w:ins w:id="665" w:author="Morales, Misael M" w:date="2024-01-05T15:37:00Z">
                            <w:rPr>
                              <w:rFonts w:ascii="Cambria Math" w:hAnsi="Cambria Math"/>
                              <w:b/>
                              <w:bCs/>
                              <w:iCs w:val="0"/>
                              <w:color w:val="000000" w:themeColor="text1"/>
                              <w:sz w:val="20"/>
                              <w:szCs w:val="20"/>
                            </w:rPr>
                          </w:ins>
                        </m:ctrlPr>
                      </m:sSupPr>
                      <m:e>
                        <m:r>
                          <w:ins w:id="666" w:author="Morales, Misael M" w:date="2024-01-05T15:37:00Z">
                            <m:rPr>
                              <m:sty m:val="bi"/>
                            </m:rPr>
                            <w:rPr>
                              <w:rFonts w:ascii="Cambria Math" w:hAnsi="Cambria Math"/>
                              <w:color w:val="000000" w:themeColor="text1"/>
                              <w:sz w:val="20"/>
                              <w:szCs w:val="20"/>
                            </w:rPr>
                            <m:t>m</m:t>
                          </w:ins>
                        </m:r>
                      </m:e>
                      <m:sup>
                        <m:r>
                          <w:ins w:id="667" w:author="Morales, Misael M" w:date="2024-01-05T15:37:00Z">
                            <m:rPr>
                              <m:sty m:val="bi"/>
                            </m:rPr>
                            <w:rPr>
                              <w:rFonts w:ascii="Cambria Math" w:hAnsi="Cambria Math"/>
                              <w:color w:val="000000" w:themeColor="text1"/>
                              <w:sz w:val="20"/>
                              <w:szCs w:val="20"/>
                            </w:rPr>
                            <m:t>j</m:t>
                          </w:ins>
                        </m:r>
                      </m:sup>
                    </m:sSup>
                    <m:r>
                      <w:ins w:id="668" w:author="Morales, Misael M" w:date="2024-01-05T15:38:00Z">
                        <m:rPr>
                          <m:sty m:val="bi"/>
                        </m:rPr>
                        <w:rPr>
                          <w:rFonts w:ascii="Cambria Math" w:hAnsi="Cambria Math"/>
                          <w:color w:val="000000" w:themeColor="text1"/>
                          <w:sz w:val="20"/>
                          <w:szCs w:val="20"/>
                        </w:rPr>
                        <m:t>-</m:t>
                      </w:ins>
                    </m:r>
                    <m:r>
                      <w:ins w:id="669" w:author="Morales, Misael M" w:date="2024-01-05T15:39:00Z">
                        <m:rPr>
                          <m:sty m:val="bi"/>
                        </m:rPr>
                        <w:rPr>
                          <w:rFonts w:ascii="Cambria Math" w:hAnsi="Cambria Math"/>
                          <w:color w:val="000000" w:themeColor="text1"/>
                          <w:sz w:val="20"/>
                          <w:szCs w:val="20"/>
                        </w:rPr>
                        <m:t>m</m:t>
                      </w:ins>
                    </m:r>
                  </m:e>
                </m:d>
              </m:e>
              <m:sup>
                <m:r>
                  <w:ins w:id="670" w:author="Morales, Misael M" w:date="2024-01-05T15:37:00Z">
                    <m:rPr>
                      <m:sty m:val="bi"/>
                    </m:rPr>
                    <w:rPr>
                      <w:rFonts w:ascii="Cambria Math" w:hAnsi="Cambria Math"/>
                      <w:color w:val="000000" w:themeColor="text1"/>
                      <w:sz w:val="20"/>
                      <w:szCs w:val="20"/>
                    </w:rPr>
                    <m:t>2</m:t>
                  </w:ins>
                </m:r>
              </m:sup>
            </m:sSup>
          </m:e>
        </m:nary>
      </m:oMath>
      <w:ins w:id="671" w:author="Morales, Misael M" w:date="2024-01-05T15:38:00Z">
        <w:r w:rsidR="009C7470">
          <w:rPr>
            <w:b/>
            <w:bCs/>
            <w:i w:val="0"/>
            <w:iCs w:val="0"/>
            <w:color w:val="000000" w:themeColor="text1"/>
            <w:sz w:val="20"/>
            <w:szCs w:val="20"/>
          </w:rPr>
          <w:t xml:space="preserve">, where </w:t>
        </w:r>
      </w:ins>
      <m:oMath>
        <m:r>
          <w:ins w:id="672" w:author="Morales, Misael M" w:date="2024-01-05T15:39:00Z">
            <m:rPr>
              <m:sty m:val="bi"/>
            </m:rPr>
            <w:rPr>
              <w:rFonts w:ascii="Cambria Math" w:hAnsi="Cambria Math"/>
              <w:color w:val="000000" w:themeColor="text1"/>
              <w:sz w:val="20"/>
              <w:szCs w:val="20"/>
            </w:rPr>
            <m:t>m</m:t>
          </w:ins>
        </m:r>
      </m:oMath>
      <w:ins w:id="673" w:author="Morales, Misael M" w:date="2024-01-05T15:38:00Z">
        <w:r w:rsidR="009C7470">
          <w:rPr>
            <w:b/>
            <w:bCs/>
            <w:i w:val="0"/>
            <w:iCs w:val="0"/>
            <w:color w:val="000000" w:themeColor="text1"/>
            <w:sz w:val="20"/>
            <w:szCs w:val="20"/>
          </w:rPr>
          <w:t xml:space="preserve"> is the spatial distribution of the ground truth and </w:t>
        </w:r>
      </w:ins>
      <m:oMath>
        <m:sSup>
          <m:sSupPr>
            <m:ctrlPr>
              <w:ins w:id="674" w:author="Morales, Misael M" w:date="2024-01-05T15:39:00Z">
                <w:rPr>
                  <w:rFonts w:ascii="Cambria Math" w:hAnsi="Cambria Math"/>
                  <w:b/>
                  <w:bCs/>
                  <w:iCs w:val="0"/>
                  <w:color w:val="000000" w:themeColor="text1"/>
                  <w:sz w:val="20"/>
                  <w:szCs w:val="20"/>
                </w:rPr>
              </w:ins>
            </m:ctrlPr>
          </m:sSupPr>
          <m:e>
            <m:r>
              <w:ins w:id="675" w:author="Morales, Misael M" w:date="2024-01-05T15:39:00Z">
                <m:rPr>
                  <m:sty m:val="bi"/>
                </m:rPr>
                <w:rPr>
                  <w:rFonts w:ascii="Cambria Math" w:hAnsi="Cambria Math"/>
                  <w:color w:val="000000" w:themeColor="text1"/>
                  <w:sz w:val="20"/>
                  <w:szCs w:val="20"/>
                </w:rPr>
                <m:t>m</m:t>
              </w:ins>
            </m:r>
          </m:e>
          <m:sup>
            <m:r>
              <w:ins w:id="676" w:author="Morales, Misael M" w:date="2024-01-05T15:39:00Z">
                <m:rPr>
                  <m:sty m:val="bi"/>
                </m:rPr>
                <w:rPr>
                  <w:rFonts w:ascii="Cambria Math" w:hAnsi="Cambria Math"/>
                  <w:color w:val="000000" w:themeColor="text1"/>
                  <w:sz w:val="20"/>
                  <w:szCs w:val="20"/>
                </w:rPr>
                <m:t>j</m:t>
              </w:ins>
            </m:r>
          </m:sup>
        </m:sSup>
      </m:oMath>
      <w:ins w:id="677" w:author="Morales, Misael M" w:date="2024-01-05T15:39:00Z">
        <w:r w:rsidR="009C7470">
          <w:rPr>
            <w:b/>
            <w:bCs/>
            <w:i w:val="0"/>
            <w:iCs w:val="0"/>
            <w:color w:val="000000" w:themeColor="text1"/>
            <w:sz w:val="20"/>
            <w:szCs w:val="20"/>
          </w:rPr>
          <w:t xml:space="preserve"> is the spatial distribution of the </w:t>
        </w:r>
      </w:ins>
      <m:oMath>
        <m:sSup>
          <m:sSupPr>
            <m:ctrlPr>
              <w:ins w:id="678" w:author="Morales, Misael M" w:date="2024-01-05T15:39:00Z">
                <w:rPr>
                  <w:rFonts w:ascii="Cambria Math" w:hAnsi="Cambria Math"/>
                  <w:b/>
                  <w:bCs/>
                  <w:iCs w:val="0"/>
                  <w:color w:val="000000" w:themeColor="text1"/>
                  <w:sz w:val="20"/>
                  <w:szCs w:val="20"/>
                </w:rPr>
              </w:ins>
            </m:ctrlPr>
          </m:sSupPr>
          <m:e>
            <m:r>
              <w:ins w:id="679" w:author="Morales, Misael M" w:date="2024-01-05T15:39:00Z">
                <m:rPr>
                  <m:sty m:val="bi"/>
                </m:rPr>
                <w:rPr>
                  <w:rFonts w:ascii="Cambria Math" w:hAnsi="Cambria Math"/>
                  <w:color w:val="000000" w:themeColor="text1"/>
                  <w:sz w:val="20"/>
                  <w:szCs w:val="20"/>
                </w:rPr>
                <m:t>j</m:t>
              </w:ins>
            </m:r>
          </m:e>
          <m:sup>
            <m:r>
              <w:ins w:id="680" w:author="Morales, Misael M" w:date="2024-01-05T15:39:00Z">
                <m:rPr>
                  <m:sty m:val="bi"/>
                </m:rPr>
                <w:rPr>
                  <w:rFonts w:ascii="Cambria Math" w:hAnsi="Cambria Math"/>
                  <w:color w:val="000000" w:themeColor="text1"/>
                  <w:sz w:val="20"/>
                  <w:szCs w:val="20"/>
                </w:rPr>
                <m:t>th</m:t>
              </w:ins>
            </m:r>
          </m:sup>
        </m:sSup>
      </m:oMath>
      <w:ins w:id="681" w:author="Morales, Misael M" w:date="2024-01-05T15:39:00Z">
        <w:r w:rsidR="009C7470">
          <w:rPr>
            <w:b/>
            <w:bCs/>
            <w:i w:val="0"/>
            <w:iCs w:val="0"/>
            <w:color w:val="000000" w:themeColor="text1"/>
            <w:sz w:val="20"/>
            <w:szCs w:val="20"/>
          </w:rPr>
          <w:t xml:space="preserve"> realization</w:t>
        </w:r>
      </w:ins>
      <w:r>
        <w:rPr>
          <w:b/>
          <w:bCs/>
          <w:i w:val="0"/>
          <w:iCs w:val="0"/>
          <w:color w:val="000000" w:themeColor="text1"/>
          <w:sz w:val="20"/>
          <w:szCs w:val="20"/>
        </w:rPr>
        <w:t>.</w:t>
      </w:r>
    </w:p>
    <w:p w14:paraId="48699610" w14:textId="2C2E5625" w:rsidR="00FF5762" w:rsidRDefault="00DD3810" w:rsidP="00FF5762">
      <w:pPr>
        <w:pStyle w:val="para1"/>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ins w:id="682" w:author="Chen, Bailian" w:date="2024-01-16T13:52:00Z">
        <w:r w:rsidR="008D7FDB">
          <w:t xml:space="preserve">Figure </w:t>
        </w:r>
      </w:ins>
      <w:del w:id="683" w:author="Morales, Misael M" w:date="2024-02-06T15:45:00Z">
        <w:r w:rsidR="008256A8" w:rsidDel="00F13291">
          <w:delText>9</w:delText>
        </w:r>
      </w:del>
      <w:ins w:id="684" w:author="Morales, Misael M" w:date="2024-02-06T15:45:00Z">
        <w:r w:rsidR="00F13291">
          <w:t>10</w:t>
        </w:r>
      </w:ins>
      <w:r w:rsidRPr="004E2B9E">
        <w:t xml:space="preserve"> shows the comparison of the updated permeability for the first three model realizations under different level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lastRenderedPageBreak/>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4950B1D6" w:rsidR="00D444FF" w:rsidRDefault="004A491E" w:rsidP="004E2B9E">
      <w:pPr>
        <w:pStyle w:val="Caption"/>
        <w:jc w:val="center"/>
        <w:rPr>
          <w:b/>
          <w:bCs/>
          <w:i w:val="0"/>
          <w:iCs w:val="0"/>
          <w:color w:val="000000" w:themeColor="text1"/>
          <w:sz w:val="20"/>
          <w:szCs w:val="20"/>
        </w:rPr>
      </w:pPr>
      <w:bookmarkStart w:id="685" w:name="_Ref126767395"/>
      <w:r w:rsidRPr="004E2B9E">
        <w:rPr>
          <w:b/>
          <w:bCs/>
          <w:i w:val="0"/>
          <w:iCs w:val="0"/>
          <w:color w:val="000000" w:themeColor="text1"/>
          <w:sz w:val="20"/>
          <w:szCs w:val="20"/>
        </w:rPr>
        <w:t xml:space="preserve">Figure </w:t>
      </w:r>
      <w:bookmarkEnd w:id="685"/>
      <w:ins w:id="686" w:author="Morales, Misael M" w:date="2024-02-06T15:45:00Z">
        <w:r w:rsidR="00F13291">
          <w:rPr>
            <w:b/>
            <w:bCs/>
            <w:i w:val="0"/>
            <w:iCs w:val="0"/>
            <w:color w:val="000000" w:themeColor="text1"/>
            <w:sz w:val="20"/>
            <w:szCs w:val="20"/>
          </w:rPr>
          <w:t>10</w:t>
        </w:r>
      </w:ins>
      <w:del w:id="687" w:author="Morales, Misael M" w:date="2024-02-06T15:45:00Z">
        <w:r w:rsidR="008256A8" w:rsidDel="00F13291">
          <w:rPr>
            <w:b/>
            <w:bCs/>
            <w:i w:val="0"/>
            <w:iCs w:val="0"/>
            <w:color w:val="000000" w:themeColor="text1"/>
            <w:sz w:val="20"/>
            <w:szCs w:val="20"/>
          </w:rPr>
          <w:delText>9</w:delText>
        </w:r>
      </w:del>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3B0DF0E" w:rsidR="00822EA9" w:rsidRDefault="00E43942" w:rsidP="00D0400E">
      <w:pPr>
        <w:pStyle w:val="para1"/>
        <w:rPr>
          <w:ins w:id="688" w:author="Morales, Misael M" w:date="2024-01-05T15:07:00Z"/>
        </w:rPr>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w:t>
      </w:r>
      <w:ins w:id="689" w:author="Morales, Misael M" w:date="2024-01-05T15:10:00Z">
        <w:r w:rsidR="004D6B8B">
          <w:t xml:space="preserve"> using fluid substitution</w:t>
        </w:r>
      </w:ins>
      <w:r w:rsidR="001C41CA">
        <w:t>,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w:t>
      </w:r>
      <w:ins w:id="690" w:author="Morales, Misael M" w:date="2024-01-05T15:05:00Z">
        <w:r w:rsidR="00174642">
          <w:t>, thus showing that our spatial data assimilation framework is robust to noise</w:t>
        </w:r>
      </w:ins>
      <w:r w:rsidRPr="004E2B9E">
        <w:t xml:space="preserve">. </w:t>
      </w:r>
      <w:del w:id="691" w:author="Chen, Bailian" w:date="2024-01-15T19:16:00Z">
        <w:r w:rsidRPr="004E2B9E" w:rsidDel="008B02E2">
          <w:delText xml:space="preserve">Compared to our previous work (Chen et al, 2020) </w:delText>
        </w:r>
        <w:r w:rsidR="00A76E12" w:rsidRPr="004E2B9E" w:rsidDel="008B02E2">
          <w:delText xml:space="preserve">based on data </w:delText>
        </w:r>
        <w:r w:rsidRPr="004E2B9E" w:rsidDel="008B02E2">
          <w:delText xml:space="preserve">assimilation of point measurements from monitoring wells, the spatial data </w:delText>
        </w:r>
        <w:r w:rsidR="00A76E12" w:rsidRPr="004E2B9E" w:rsidDel="008B02E2">
          <w:delText xml:space="preserve">appear to </w:delText>
        </w:r>
        <w:r w:rsidRPr="004E2B9E" w:rsidDel="008B02E2">
          <w:delText xml:space="preserve">have </w:delText>
        </w:r>
        <w:r w:rsidRPr="004E2B9E" w:rsidDel="008B02E2">
          <w:lastRenderedPageBreak/>
          <w:delText xml:space="preserve">more value of information than point measurements from monitoring wells to reduce the uncertainty </w:delText>
        </w:r>
        <w:r w:rsidR="00D0400E" w:rsidRPr="004E2B9E" w:rsidDel="008B02E2">
          <w:delText xml:space="preserve">in the </w:delText>
        </w:r>
        <w:r w:rsidRPr="004E2B9E" w:rsidDel="008B02E2">
          <w:delText xml:space="preserve">prediction </w:delText>
        </w:r>
        <w:r w:rsidR="00A76E12" w:rsidRPr="004E2B9E" w:rsidDel="008B02E2">
          <w:delText>of</w:delText>
        </w:r>
        <w:r w:rsidRPr="004E2B9E" w:rsidDel="008B02E2">
          <w:delText xml:space="preserve"> </w:delText>
        </w:r>
        <w:r w:rsidR="00EA4AF8" w:rsidRPr="004E2B9E" w:rsidDel="008B02E2">
          <w:delText>CO</w:delText>
        </w:r>
        <w:r w:rsidR="00EA4AF8" w:rsidRPr="004E2B9E" w:rsidDel="008B02E2">
          <w:rPr>
            <w:vertAlign w:val="subscript"/>
          </w:rPr>
          <w:delText>2</w:delText>
        </w:r>
        <w:r w:rsidRPr="004E2B9E" w:rsidDel="008B02E2">
          <w:delText xml:space="preserve"> plume area or distribution. </w:delText>
        </w:r>
      </w:del>
    </w:p>
    <w:p w14:paraId="0945207D" w14:textId="7BD147FF" w:rsidR="004D6B8B" w:rsidRDefault="004D6B8B" w:rsidP="00D0400E">
      <w:pPr>
        <w:pStyle w:val="para1"/>
        <w:rPr>
          <w:ins w:id="692" w:author="Morales, Misael M" w:date="2024-02-06T15:34:00Z"/>
        </w:rPr>
      </w:pPr>
      <w:ins w:id="693" w:author="Morales, Misael M" w:date="2024-01-05T15:07:00Z">
        <w:r>
          <w:t>The proposed framework for spatial data assimilation is robust and applicable for large-scale GCS operations where seismic surveys are collected to monitor the CO</w:t>
        </w:r>
        <w:r>
          <w:rPr>
            <w:vertAlign w:val="subscript"/>
          </w:rPr>
          <w:t>2</w:t>
        </w:r>
        <w:r>
          <w:t xml:space="preserve"> plume migration</w:t>
        </w:r>
      </w:ins>
      <w:ins w:id="694" w:author="Morales, Misael M" w:date="2024-01-05T15:09:00Z">
        <w:r>
          <w:t xml:space="preserve">, and not constrained to point measurements at observation wells. </w:t>
        </w:r>
        <w:bookmarkStart w:id="695" w:name="_Hlk158124677"/>
        <w:r>
          <w:t>This allows for greater flexibility in risk assessment and uncertainty quantification o</w:t>
        </w:r>
      </w:ins>
      <w:ins w:id="696" w:author="Morales, Misael M" w:date="2024-01-05T15:10:00Z">
        <w:r>
          <w:t>f GCS operations</w:t>
        </w:r>
      </w:ins>
      <w:ins w:id="697" w:author="Morales, Misael M" w:date="2024-02-06T15:10:00Z">
        <w:r w:rsidR="00BD1AE5">
          <w:t xml:space="preserve"> where there is a smaller number of wells or less frequent monitoring</w:t>
        </w:r>
      </w:ins>
      <w:ins w:id="698" w:author="Morales, Misael M" w:date="2024-01-05T15:10:00Z">
        <w:r>
          <w:t>, and a novel framework to assimilate observed measurements in field applications</w:t>
        </w:r>
      </w:ins>
      <w:ins w:id="699" w:author="Morales, Misael M" w:date="2024-01-05T15:11:00Z">
        <w:r>
          <w:t>, expanding the capabilities of the NRAP-Open-IAM software.</w:t>
        </w:r>
      </w:ins>
    </w:p>
    <w:p w14:paraId="760C7B17" w14:textId="66A28C15" w:rsidR="00F13291" w:rsidRPr="004D6B8B" w:rsidRDefault="00F13291" w:rsidP="00D0400E">
      <w:pPr>
        <w:pStyle w:val="para1"/>
      </w:pPr>
      <w:bookmarkStart w:id="700" w:name="_Hlk158126210"/>
      <w:ins w:id="701" w:author="Morales, Misael M" w:date="2024-02-06T15:34:00Z">
        <w:r>
          <w:t>Some limitations in our proposed framework are that this technique only allows for spatial data assimilation, and not a hybrid of spatial and point data assimilation. Furthermore, our method is limited to assimilating a single</w:t>
        </w:r>
      </w:ins>
      <w:ins w:id="702" w:author="Morales, Misael M" w:date="2024-02-06T15:35:00Z">
        <w:r>
          <w:t xml:space="preserve"> data type (e.g., saturation maps), and not a combination of multiple spatial measurements. Furthermore, our method requires significant computing time to assimilate the spatial data for a large number of realizations, which can be paralle</w:t>
        </w:r>
      </w:ins>
      <w:ins w:id="703" w:author="Morales, Misael M" w:date="2024-02-06T15:36:00Z">
        <w:r>
          <w:t xml:space="preserve">lized or accelerated to increase efficiency. </w:t>
        </w:r>
      </w:ins>
    </w:p>
    <w:bookmarkEnd w:id="695"/>
    <w:bookmarkEnd w:id="700"/>
    <w:p w14:paraId="16A877DA" w14:textId="4820947B" w:rsidR="00B910D2" w:rsidRPr="004E2B9E" w:rsidRDefault="00B910D2" w:rsidP="00D0400E">
      <w:pPr>
        <w:pStyle w:val="para1"/>
      </w:pPr>
      <w:r>
        <w:t>The future directions of this study can be summarized as follows. First, given the high efficiency of machine learning-based reduced order models (ROMs) for predictions, it would be beneficial to speed up the workflow by introducing ROMs into data a</w:t>
      </w:r>
      <w:r w:rsidRPr="00B910D2">
        <w:t>ssimilation</w:t>
      </w:r>
      <w:r>
        <w:t xml:space="preserve"> procedures. </w:t>
      </w:r>
      <w:bookmarkStart w:id="704" w:name="_Hlk158124747"/>
      <w:ins w:id="705" w:author="Morales, Misael M" w:date="2024-02-06T15:11:00Z">
        <w:r w:rsidR="00BD1AE5">
          <w:t xml:space="preserve">Second, evaluate the value of information for different monitoring data types such as point or well measurements, or different types of spatial </w:t>
        </w:r>
      </w:ins>
      <w:ins w:id="706" w:author="Morales, Misael M" w:date="2024-02-06T15:12:00Z">
        <w:r w:rsidR="00BD1AE5">
          <w:t>measurements</w:t>
        </w:r>
        <w:bookmarkEnd w:id="704"/>
        <w:r w:rsidR="00BD1AE5">
          <w:t xml:space="preserve">. </w:t>
        </w:r>
      </w:ins>
      <w:r>
        <w:t>Second, the feasibility and effectiveness of this proposed workflow can be investigated by using 3D models.</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C83DAB9" w14:textId="026EF357" w:rsidR="006C0197" w:rsidRPr="006C0197" w:rsidRDefault="006C0197" w:rsidP="00997661">
      <w:pPr>
        <w:widowControl/>
        <w:overflowPunct/>
        <w:autoSpaceDE/>
        <w:autoSpaceDN/>
        <w:adjustRightInd/>
        <w:spacing w:before="120"/>
        <w:jc w:val="both"/>
        <w:textAlignment w:val="auto"/>
        <w:rPr>
          <w:ins w:id="707" w:author="Morales, Misael M" w:date="2024-01-05T15:18:00Z"/>
          <w:i/>
          <w:iCs/>
          <w:szCs w:val="24"/>
          <w:rPrChange w:id="708" w:author="Morales, Misael M" w:date="2024-01-05T15:19:00Z">
            <w:rPr>
              <w:ins w:id="709" w:author="Morales, Misael M" w:date="2024-01-05T15:18:00Z"/>
              <w:szCs w:val="24"/>
            </w:rPr>
          </w:rPrChange>
        </w:rPr>
      </w:pPr>
      <w:ins w:id="710" w:author="Morales, Misael M" w:date="2024-01-05T15:18:00Z">
        <w:r w:rsidRPr="006C0197">
          <w:rPr>
            <w:szCs w:val="24"/>
          </w:rPr>
          <w:t>Jun Cao and Baishali Roy, (2017), Time-lapse reservoir property change estimation from seismic using machine learning</w:t>
        </w:r>
        <w:r w:rsidRPr="006C0197">
          <w:rPr>
            <w:i/>
            <w:iCs/>
            <w:szCs w:val="24"/>
            <w:rPrChange w:id="711" w:author="Morales, Misael M" w:date="2024-01-05T15:19:00Z">
              <w:rPr>
                <w:szCs w:val="24"/>
              </w:rPr>
            </w:rPrChange>
          </w:rPr>
          <w:t>, The Leading Edge 36: 234–238.</w:t>
        </w:r>
      </w:ins>
    </w:p>
    <w:p w14:paraId="6F4B659F" w14:textId="1CA83848" w:rsidR="00997661" w:rsidRPr="00997661" w:rsidRDefault="00997661" w:rsidP="00997661">
      <w:pPr>
        <w:widowControl/>
        <w:overflowPunct/>
        <w:autoSpaceDE/>
        <w:autoSpaceDN/>
        <w:adjustRightInd/>
        <w:spacing w:before="120"/>
        <w:jc w:val="both"/>
        <w:textAlignment w:val="auto"/>
        <w:rPr>
          <w:ins w:id="712" w:author="Morales, Misael M" w:date="2024-01-05T14:16:00Z"/>
          <w:i/>
          <w:iCs/>
          <w:szCs w:val="24"/>
          <w:rPrChange w:id="713" w:author="Morales, Misael M" w:date="2024-01-05T14:17:00Z">
            <w:rPr>
              <w:ins w:id="714" w:author="Morales, Misael M" w:date="2024-01-05T14:16:00Z"/>
              <w:szCs w:val="24"/>
            </w:rPr>
          </w:rPrChange>
        </w:rPr>
      </w:pPr>
      <w:ins w:id="715" w:author="Morales, Misael M" w:date="2024-01-05T14:16:00Z">
        <w:r w:rsidRPr="00997661">
          <w:rPr>
            <w:szCs w:val="24"/>
          </w:rPr>
          <w:t xml:space="preserve">Chadwick, A., Williams, G., Delepine, N., Clochard, V., Labat, K., Sturton, S., </w:t>
        </w:r>
        <w:proofErr w:type="spellStart"/>
        <w:r w:rsidRPr="00997661">
          <w:rPr>
            <w:szCs w:val="24"/>
          </w:rPr>
          <w:t>Buddensiek</w:t>
        </w:r>
        <w:proofErr w:type="spellEnd"/>
        <w:r w:rsidRPr="00997661">
          <w:rPr>
            <w:szCs w:val="24"/>
          </w:rPr>
          <w:t>,</w:t>
        </w:r>
        <w:r>
          <w:rPr>
            <w:szCs w:val="24"/>
          </w:rPr>
          <w:t xml:space="preserve"> </w:t>
        </w:r>
        <w:r w:rsidRPr="00997661">
          <w:rPr>
            <w:szCs w:val="24"/>
          </w:rPr>
          <w:t>M.L., Dillen, M., Nickel, M., Lima, A.L., &amp; Arts, R. (2010). Quantitative analysis of time</w:t>
        </w:r>
        <w:r>
          <w:rPr>
            <w:szCs w:val="24"/>
          </w:rPr>
          <w:t>-</w:t>
        </w:r>
        <w:r w:rsidRPr="00997661">
          <w:rPr>
            <w:szCs w:val="24"/>
          </w:rPr>
          <w:t xml:space="preserve">lapse seismic monitoring data at the Sleipner CO2 storage operation. </w:t>
        </w:r>
        <w:r w:rsidRPr="00997661">
          <w:rPr>
            <w:i/>
            <w:iCs/>
            <w:szCs w:val="24"/>
            <w:rPrChange w:id="716" w:author="Morales, Misael M" w:date="2024-01-05T14:16:00Z">
              <w:rPr>
                <w:szCs w:val="24"/>
              </w:rPr>
            </w:rPrChange>
          </w:rPr>
          <w:t>The Leading Ed</w:t>
        </w:r>
      </w:ins>
      <w:ins w:id="717" w:author="Morales, Misael M" w:date="2024-01-05T14:17:00Z">
        <w:r>
          <w:rPr>
            <w:i/>
            <w:iCs/>
            <w:szCs w:val="24"/>
          </w:rPr>
          <w:t xml:space="preserve">ge, </w:t>
        </w:r>
      </w:ins>
      <w:ins w:id="718" w:author="Morales, Misael M" w:date="2024-01-05T14:16:00Z">
        <w:r w:rsidRPr="00997661">
          <w:rPr>
            <w:szCs w:val="24"/>
          </w:rPr>
          <w:t>29(2), pp.170-177.</w:t>
        </w:r>
      </w:ins>
    </w:p>
    <w:p w14:paraId="7BD3F9E8" w14:textId="4291D2A9"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5A5027" w:rsidRDefault="0099049A" w:rsidP="00A245B7">
      <w:pPr>
        <w:widowControl/>
        <w:overflowPunct/>
        <w:autoSpaceDE/>
        <w:autoSpaceDN/>
        <w:adjustRightInd/>
        <w:spacing w:before="120"/>
        <w:jc w:val="both"/>
        <w:textAlignment w:val="auto"/>
        <w:rPr>
          <w:szCs w:val="24"/>
          <w:lang w:val="es-MX"/>
          <w:rPrChange w:id="719" w:author="Morales, Misael M" w:date="2024-01-05T13:49:00Z">
            <w:rPr>
              <w:szCs w:val="24"/>
            </w:rPr>
          </w:rPrChange>
        </w:rPr>
      </w:pPr>
      <w:r w:rsidRPr="0099049A">
        <w:rPr>
          <w:szCs w:val="24"/>
        </w:rPr>
        <w:lastRenderedPageBreak/>
        <w:t xml:space="preserve">Evensen, G. (2018). Analysis of iterative ensemble smoothers for solving inverse problems. </w:t>
      </w:r>
      <w:proofErr w:type="spellStart"/>
      <w:r w:rsidRPr="005A5027">
        <w:rPr>
          <w:i/>
          <w:iCs/>
          <w:szCs w:val="24"/>
          <w:lang w:val="es-MX"/>
          <w:rPrChange w:id="720" w:author="Morales, Misael M" w:date="2024-01-05T13:49:00Z">
            <w:rPr>
              <w:i/>
              <w:iCs/>
              <w:szCs w:val="24"/>
            </w:rPr>
          </w:rPrChange>
        </w:rPr>
        <w:t>Computational</w:t>
      </w:r>
      <w:proofErr w:type="spellEnd"/>
      <w:r w:rsidRPr="005A5027">
        <w:rPr>
          <w:i/>
          <w:iCs/>
          <w:szCs w:val="24"/>
          <w:lang w:val="es-MX"/>
          <w:rPrChange w:id="721" w:author="Morales, Misael M" w:date="2024-01-05T13:49:00Z">
            <w:rPr>
              <w:i/>
              <w:iCs/>
              <w:szCs w:val="24"/>
            </w:rPr>
          </w:rPrChange>
        </w:rPr>
        <w:t xml:space="preserve"> </w:t>
      </w:r>
      <w:proofErr w:type="spellStart"/>
      <w:r w:rsidRPr="005A5027">
        <w:rPr>
          <w:i/>
          <w:iCs/>
          <w:szCs w:val="24"/>
          <w:lang w:val="es-MX"/>
          <w:rPrChange w:id="722" w:author="Morales, Misael M" w:date="2024-01-05T13:49:00Z">
            <w:rPr>
              <w:i/>
              <w:iCs/>
              <w:szCs w:val="24"/>
            </w:rPr>
          </w:rPrChange>
        </w:rPr>
        <w:t>Geosciences</w:t>
      </w:r>
      <w:proofErr w:type="spellEnd"/>
      <w:r w:rsidRPr="005A5027">
        <w:rPr>
          <w:szCs w:val="24"/>
          <w:lang w:val="es-MX"/>
          <w:rPrChange w:id="723" w:author="Morales, Misael M" w:date="2024-01-05T13:49:00Z">
            <w:rPr>
              <w:szCs w:val="24"/>
            </w:rPr>
          </w:rPrChange>
        </w:rPr>
        <w:t xml:space="preserve">, </w:t>
      </w:r>
      <w:r w:rsidRPr="005A5027">
        <w:rPr>
          <w:i/>
          <w:iCs/>
          <w:szCs w:val="24"/>
          <w:lang w:val="es-MX"/>
          <w:rPrChange w:id="724" w:author="Morales, Misael M" w:date="2024-01-05T13:49:00Z">
            <w:rPr>
              <w:i/>
              <w:iCs/>
              <w:szCs w:val="24"/>
            </w:rPr>
          </w:rPrChange>
        </w:rPr>
        <w:t>22</w:t>
      </w:r>
      <w:r w:rsidRPr="005A5027">
        <w:rPr>
          <w:szCs w:val="24"/>
          <w:lang w:val="es-MX"/>
          <w:rPrChange w:id="725" w:author="Morales, Misael M" w:date="2024-01-05T13:49:00Z">
            <w:rPr>
              <w:szCs w:val="24"/>
            </w:rPr>
          </w:rPrChange>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5A5027">
        <w:rPr>
          <w:szCs w:val="24"/>
          <w:lang w:val="es-MX"/>
          <w:rPrChange w:id="726" w:author="Morales, Misael M" w:date="2024-01-05T13:49:00Z">
            <w:rPr>
              <w:szCs w:val="24"/>
            </w:rPr>
          </w:rPrChange>
        </w:rPr>
        <w:t>Ghorbanidehno</w:t>
      </w:r>
      <w:proofErr w:type="spellEnd"/>
      <w:r w:rsidRPr="005A5027">
        <w:rPr>
          <w:szCs w:val="24"/>
          <w:lang w:val="es-MX"/>
          <w:rPrChange w:id="727" w:author="Morales, Misael M" w:date="2024-01-05T13:49:00Z">
            <w:rPr>
              <w:szCs w:val="24"/>
            </w:rPr>
          </w:rPrChange>
        </w:rPr>
        <w:t xml:space="preserve">, H., </w:t>
      </w:r>
      <w:proofErr w:type="spellStart"/>
      <w:r w:rsidRPr="005A5027">
        <w:rPr>
          <w:szCs w:val="24"/>
          <w:lang w:val="es-MX"/>
          <w:rPrChange w:id="728" w:author="Morales, Misael M" w:date="2024-01-05T13:49:00Z">
            <w:rPr>
              <w:szCs w:val="24"/>
            </w:rPr>
          </w:rPrChange>
        </w:rPr>
        <w:t>Kokkinaki</w:t>
      </w:r>
      <w:proofErr w:type="spellEnd"/>
      <w:r w:rsidRPr="005A5027">
        <w:rPr>
          <w:szCs w:val="24"/>
          <w:lang w:val="es-MX"/>
          <w:rPrChange w:id="729" w:author="Morales, Misael M" w:date="2024-01-05T13:49:00Z">
            <w:rPr>
              <w:szCs w:val="24"/>
            </w:rPr>
          </w:rPrChange>
        </w:rPr>
        <w:t xml:space="preserve">, A., Lee, J., &amp; </w:t>
      </w:r>
      <w:proofErr w:type="spellStart"/>
      <w:r w:rsidRPr="005A5027">
        <w:rPr>
          <w:szCs w:val="24"/>
          <w:lang w:val="es-MX"/>
          <w:rPrChange w:id="730" w:author="Morales, Misael M" w:date="2024-01-05T13:49:00Z">
            <w:rPr>
              <w:szCs w:val="24"/>
            </w:rPr>
          </w:rPrChange>
        </w:rPr>
        <w:t>Darve</w:t>
      </w:r>
      <w:proofErr w:type="spellEnd"/>
      <w:r w:rsidRPr="005A5027">
        <w:rPr>
          <w:szCs w:val="24"/>
          <w:lang w:val="es-MX"/>
          <w:rPrChange w:id="731" w:author="Morales, Misael M" w:date="2024-01-05T13:49:00Z">
            <w:rPr>
              <w:szCs w:val="24"/>
            </w:rPr>
          </w:rPrChange>
        </w:rPr>
        <w:t xml:space="preserve">, E. (2020). </w:t>
      </w:r>
      <w:r w:rsidRPr="004E2B9E">
        <w:rPr>
          <w:szCs w:val="24"/>
        </w:rPr>
        <w:t xml:space="preserve">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Default="00A245B7" w:rsidP="00A245B7">
      <w:pPr>
        <w:widowControl/>
        <w:overflowPunct/>
        <w:autoSpaceDE/>
        <w:autoSpaceDN/>
        <w:adjustRightInd/>
        <w:spacing w:before="120"/>
        <w:jc w:val="both"/>
        <w:textAlignment w:val="auto"/>
        <w:rPr>
          <w:ins w:id="732" w:author="Morales, Misael M" w:date="2024-01-05T14:13:00Z"/>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548885C9" w14:textId="67A5106D" w:rsidR="00997661" w:rsidRPr="00997661" w:rsidRDefault="00997661" w:rsidP="00A245B7">
      <w:pPr>
        <w:widowControl/>
        <w:overflowPunct/>
        <w:autoSpaceDE/>
        <w:autoSpaceDN/>
        <w:adjustRightInd/>
        <w:spacing w:before="120"/>
        <w:jc w:val="both"/>
        <w:textAlignment w:val="auto"/>
        <w:rPr>
          <w:szCs w:val="24"/>
        </w:rPr>
      </w:pPr>
      <w:ins w:id="733" w:author="Morales, Misael M" w:date="2024-01-05T14:13:00Z">
        <w:r>
          <w:rPr>
            <w:szCs w:val="24"/>
          </w:rPr>
          <w:t xml:space="preserve">Jiang, </w:t>
        </w:r>
      </w:ins>
      <w:ins w:id="734" w:author="Morales, Misael M" w:date="2024-01-05T14:15:00Z">
        <w:r>
          <w:rPr>
            <w:szCs w:val="24"/>
          </w:rPr>
          <w:t>S.</w:t>
        </w:r>
      </w:ins>
      <w:ins w:id="735" w:author="Morales, Misael M" w:date="2024-01-05T14:13:00Z">
        <w:r>
          <w:rPr>
            <w:szCs w:val="24"/>
          </w:rPr>
          <w:t xml:space="preserve">, and Durlofsky, </w:t>
        </w:r>
      </w:ins>
      <w:ins w:id="736" w:author="Morales, Misael M" w:date="2024-01-05T14:15:00Z">
        <w:r>
          <w:rPr>
            <w:szCs w:val="24"/>
          </w:rPr>
          <w:t>L.</w:t>
        </w:r>
      </w:ins>
      <w:ins w:id="737" w:author="Morales, Misael M" w:date="2024-01-05T14:13:00Z">
        <w:r>
          <w:rPr>
            <w:szCs w:val="24"/>
          </w:rPr>
          <w:t xml:space="preserve"> (2023). History matching for geological carbon storage using data-space inversion with </w:t>
        </w:r>
        <w:proofErr w:type="spellStart"/>
        <w:r>
          <w:rPr>
            <w:szCs w:val="24"/>
          </w:rPr>
          <w:t>spatio</w:t>
        </w:r>
        <w:proofErr w:type="spellEnd"/>
        <w:r>
          <w:rPr>
            <w:szCs w:val="24"/>
          </w:rPr>
          <w:t xml:space="preserve">-temporal data parameterization. </w:t>
        </w:r>
        <w:proofErr w:type="spellStart"/>
        <w:r>
          <w:rPr>
            <w:i/>
            <w:iCs/>
            <w:szCs w:val="24"/>
          </w:rPr>
          <w:t>arXiv</w:t>
        </w:r>
        <w:proofErr w:type="spellEnd"/>
        <w:r>
          <w:rPr>
            <w:i/>
            <w:iCs/>
            <w:szCs w:val="24"/>
          </w:rPr>
          <w:t xml:space="preserve"> prep</w:t>
        </w:r>
      </w:ins>
      <w:ins w:id="738" w:author="Morales, Misael M" w:date="2024-01-05T14:14:00Z">
        <w:r>
          <w:rPr>
            <w:i/>
            <w:iCs/>
            <w:szCs w:val="24"/>
          </w:rPr>
          <w:t>rint</w:t>
        </w:r>
        <w:r>
          <w:rPr>
            <w:szCs w:val="24"/>
          </w:rPr>
          <w:t xml:space="preserve">, </w:t>
        </w:r>
        <w:r>
          <w:rPr>
            <w:i/>
            <w:iCs/>
            <w:szCs w:val="24"/>
          </w:rPr>
          <w:t>arXiv:2310.03228</w:t>
        </w:r>
        <w:r>
          <w:rPr>
            <w:szCs w:val="24"/>
          </w:rPr>
          <w:t>.</w:t>
        </w:r>
      </w:ins>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3E81AF5C"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r w:rsidRPr="00261A5E">
        <w:rPr>
          <w:i/>
          <w:iCs/>
          <w:szCs w:val="24"/>
        </w:rPr>
        <w:t>S</w:t>
      </w:r>
      <w:ins w:id="739" w:author="Chen, Bailian" w:date="2024-01-16T13:53:00Z">
        <w:r w:rsidR="006948F6">
          <w:rPr>
            <w:i/>
            <w:iCs/>
            <w:szCs w:val="24"/>
          </w:rPr>
          <w:t>PE</w:t>
        </w:r>
      </w:ins>
      <w:del w:id="740" w:author="Chen, Bailian" w:date="2024-01-16T13:53:00Z">
        <w:r w:rsidRPr="00261A5E" w:rsidDel="006948F6">
          <w:rPr>
            <w:i/>
            <w:iCs/>
            <w:szCs w:val="24"/>
          </w:rPr>
          <w:delText>pe</w:delText>
        </w:r>
      </w:del>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Default="007F1CD6" w:rsidP="00261A5E">
      <w:pPr>
        <w:widowControl/>
        <w:overflowPunct/>
        <w:autoSpaceDE/>
        <w:autoSpaceDN/>
        <w:adjustRightInd/>
        <w:spacing w:before="120"/>
        <w:jc w:val="both"/>
        <w:textAlignment w:val="auto"/>
        <w:rPr>
          <w:ins w:id="741" w:author="Morales, Misael M" w:date="2024-01-05T14:17:00Z"/>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Kitanidis, P. K. (2015). The compressed state Kalman filter for nonlinear state estimation: Application to large-scale reservoir monitoring. </w:t>
      </w:r>
      <w:r>
        <w:rPr>
          <w:i/>
          <w:szCs w:val="24"/>
        </w:rPr>
        <w:t>Water Resources Research, 51</w:t>
      </w:r>
      <w:r>
        <w:rPr>
          <w:szCs w:val="24"/>
        </w:rPr>
        <w:t>. 9942-9963.</w:t>
      </w:r>
    </w:p>
    <w:p w14:paraId="25C4C179" w14:textId="0D42076F" w:rsidR="00997661" w:rsidRDefault="00997661" w:rsidP="00261A5E">
      <w:pPr>
        <w:widowControl/>
        <w:overflowPunct/>
        <w:autoSpaceDE/>
        <w:autoSpaceDN/>
        <w:adjustRightInd/>
        <w:spacing w:before="120"/>
        <w:jc w:val="both"/>
        <w:textAlignment w:val="auto"/>
        <w:rPr>
          <w:ins w:id="742" w:author="Morales, Misael M" w:date="2024-01-05T14:14:00Z"/>
          <w:szCs w:val="24"/>
        </w:rPr>
      </w:pPr>
      <w:ins w:id="743" w:author="Morales, Misael M" w:date="2024-01-05T14:17:00Z">
        <w:r>
          <w:t>Li, B., &amp; Li, Y.E. (2021). Neural Network‐Based CO</w:t>
        </w:r>
        <w:r w:rsidRPr="006948F6">
          <w:rPr>
            <w:vertAlign w:val="subscript"/>
            <w:rPrChange w:id="744" w:author="Chen, Bailian" w:date="2024-01-16T13:54:00Z">
              <w:rPr/>
            </w:rPrChange>
          </w:rPr>
          <w:t>2</w:t>
        </w:r>
        <w:r>
          <w:t xml:space="preserve"> Interpretation From 4D Sleipner Seismic Images. Journal of Geophysical Research: Solid Earth, 126(12), </w:t>
        </w:r>
        <w:proofErr w:type="gramStart"/>
        <w:r>
          <w:t>p.e</w:t>
        </w:r>
        <w:proofErr w:type="gramEnd"/>
        <w:r>
          <w:t>2021JB022524.</w:t>
        </w:r>
      </w:ins>
    </w:p>
    <w:p w14:paraId="53674156" w14:textId="1B108446" w:rsidR="00997661" w:rsidRPr="00997661" w:rsidDel="00997661" w:rsidRDefault="00997661" w:rsidP="00261A5E">
      <w:pPr>
        <w:widowControl/>
        <w:overflowPunct/>
        <w:autoSpaceDE/>
        <w:autoSpaceDN/>
        <w:adjustRightInd/>
        <w:spacing w:before="120"/>
        <w:jc w:val="both"/>
        <w:textAlignment w:val="auto"/>
        <w:rPr>
          <w:del w:id="745" w:author="Morales, Misael M" w:date="2024-01-05T14:15:00Z"/>
          <w:szCs w:val="24"/>
        </w:rPr>
      </w:pPr>
      <w:ins w:id="746" w:author="Morales, Misael M" w:date="2024-01-05T14:15:00Z">
        <w:r w:rsidRPr="004443B1">
          <w:rPr>
            <w:szCs w:val="24"/>
          </w:rPr>
          <w:t xml:space="preserve">Liu, M., Vashisth, D., Grana, D., &amp; Mukerji, T. (2023). </w:t>
        </w:r>
        <w:r w:rsidRPr="00997661">
          <w:rPr>
            <w:szCs w:val="24"/>
          </w:rPr>
          <w:t>Joint Inversion of Geophysical Data for Geologic Carbon Sequestration Monitoring: A Differentiable Physics‐Informed Neural Network Model. Journal of Geophysical Research: Solid Earth, 128(3), e2022JB025372.</w:t>
        </w:r>
      </w:ins>
    </w:p>
    <w:p w14:paraId="6170E5E9" w14:textId="601C0899" w:rsidR="00A90F46" w:rsidRDefault="00A90F46" w:rsidP="00A245B7">
      <w:pPr>
        <w:widowControl/>
        <w:overflowPunct/>
        <w:autoSpaceDE/>
        <w:autoSpaceDN/>
        <w:adjustRightInd/>
        <w:spacing w:before="120"/>
        <w:jc w:val="both"/>
        <w:textAlignment w:val="auto"/>
      </w:pPr>
      <w:r w:rsidRPr="00997661">
        <w:t xml:space="preserve">Luo, X., Bhakta, T., Jakobsen, M., &amp; </w:t>
      </w:r>
      <w:proofErr w:type="spellStart"/>
      <w:r w:rsidRPr="00997661">
        <w:t>Naevdal</w:t>
      </w:r>
      <w:proofErr w:type="spellEnd"/>
      <w:r w:rsidRPr="00997661">
        <w:t xml:space="preserve">, G. (2016). </w:t>
      </w:r>
      <w:r>
        <w:t xml:space="preserve">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Lorentzen,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Default="00625A32" w:rsidP="00A245B7">
      <w:pPr>
        <w:widowControl/>
        <w:overflowPunct/>
        <w:autoSpaceDE/>
        <w:autoSpaceDN/>
        <w:adjustRightInd/>
        <w:spacing w:before="120"/>
        <w:jc w:val="both"/>
        <w:textAlignment w:val="auto"/>
        <w:rPr>
          <w:ins w:id="747" w:author="Morales, Misael M" w:date="2024-01-05T15:17:00Z"/>
        </w:rPr>
      </w:pPr>
      <w:r w:rsidRPr="004E2B9E">
        <w:t xml:space="preserve">Oliver, D. S., Reynolds, A. C., &amp; Liu, N. (2008). </w:t>
      </w:r>
      <w:r w:rsidRPr="004E2B9E">
        <w:rPr>
          <w:i/>
          <w:iCs/>
        </w:rPr>
        <w:t>Inverse theory for petroleum reservoir characterization and history matching</w:t>
      </w:r>
      <w:r w:rsidRPr="004E2B9E">
        <w:t>.</w:t>
      </w:r>
    </w:p>
    <w:p w14:paraId="73F15B79" w14:textId="6FBFCF82" w:rsidR="006C0197" w:rsidRPr="004E2B9E" w:rsidRDefault="006C0197" w:rsidP="00A245B7">
      <w:pPr>
        <w:widowControl/>
        <w:overflowPunct/>
        <w:autoSpaceDE/>
        <w:autoSpaceDN/>
        <w:adjustRightInd/>
        <w:spacing w:before="120"/>
        <w:jc w:val="both"/>
        <w:textAlignment w:val="auto"/>
      </w:pPr>
      <w:proofErr w:type="spellStart"/>
      <w:ins w:id="748" w:author="Morales, Misael M" w:date="2024-01-05T15:17:00Z">
        <w:r w:rsidRPr="006C0197">
          <w:t>Osdal</w:t>
        </w:r>
        <w:proofErr w:type="spellEnd"/>
        <w:r w:rsidRPr="006C0197">
          <w:t xml:space="preserve">, B., Zadeh, H. M., Johansen, S., Gonzalez, R. R., &amp; Wærum, G. O. (2014, April). </w:t>
        </w:r>
        <w:proofErr w:type="spellStart"/>
        <w:r w:rsidRPr="006C0197">
          <w:t>Snøhvit</w:t>
        </w:r>
        <w:proofErr w:type="spellEnd"/>
        <w:r w:rsidRPr="006C0197">
          <w:t xml:space="preserve"> CO</w:t>
        </w:r>
        <w:r w:rsidRPr="006948F6">
          <w:rPr>
            <w:vertAlign w:val="subscript"/>
            <w:rPrChange w:id="749" w:author="Chen, Bailian" w:date="2024-01-16T13:54:00Z">
              <w:rPr/>
            </w:rPrChange>
          </w:rPr>
          <w:t>2</w:t>
        </w:r>
        <w:r w:rsidRPr="006C0197">
          <w:t xml:space="preserve"> monitoring using well pressure measurement and 4D seismic. In Fourth EAGE CO</w:t>
        </w:r>
        <w:r w:rsidRPr="006948F6">
          <w:rPr>
            <w:vertAlign w:val="subscript"/>
            <w:rPrChange w:id="750" w:author="Chen, Bailian" w:date="2024-01-16T13:54:00Z">
              <w:rPr/>
            </w:rPrChange>
          </w:rPr>
          <w:t>2</w:t>
        </w:r>
        <w:r w:rsidRPr="006C0197">
          <w:t xml:space="preserve"> Geological Storage Workshop (pp. cp-389). European Association of Geoscientists &amp; Engineers.</w:t>
        </w:r>
      </w:ins>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r w:rsidRPr="004E2B9E">
        <w:rPr>
          <w:szCs w:val="24"/>
        </w:rPr>
        <w:t xml:space="preserve">Rafiee,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Default="0099049A" w:rsidP="00A245B7">
      <w:pPr>
        <w:widowControl/>
        <w:overflowPunct/>
        <w:autoSpaceDE/>
        <w:autoSpaceDN/>
        <w:adjustRightInd/>
        <w:spacing w:before="120"/>
        <w:jc w:val="both"/>
        <w:textAlignment w:val="auto"/>
        <w:rPr>
          <w:ins w:id="751" w:author="Morales, Misael M" w:date="2024-02-06T15:37:00Z"/>
          <w:szCs w:val="24"/>
        </w:rPr>
      </w:pPr>
      <w:r w:rsidRPr="00B910D2">
        <w:rPr>
          <w:szCs w:val="24"/>
          <w:lang w:val="pt-PT"/>
        </w:rPr>
        <w:lastRenderedPageBreak/>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2DA08FC0" w14:textId="353A7390" w:rsidR="00F13291" w:rsidRPr="004E2B9E" w:rsidRDefault="00F13291" w:rsidP="00A245B7">
      <w:pPr>
        <w:widowControl/>
        <w:overflowPunct/>
        <w:autoSpaceDE/>
        <w:autoSpaceDN/>
        <w:adjustRightInd/>
        <w:spacing w:before="120"/>
        <w:jc w:val="both"/>
        <w:textAlignment w:val="auto"/>
        <w:rPr>
          <w:szCs w:val="24"/>
        </w:rPr>
      </w:pPr>
      <w:ins w:id="752" w:author="Morales, Misael M" w:date="2024-02-06T15:37:00Z">
        <w:r w:rsidRPr="00F13291">
          <w:rPr>
            <w:szCs w:val="24"/>
            <w:rPrChange w:id="753" w:author="Morales, Misael M" w:date="2024-02-06T15:37:00Z">
              <w:rPr>
                <w:rFonts w:ascii="Arial" w:hAnsi="Arial" w:cs="Arial"/>
                <w:color w:val="222222"/>
                <w:sz w:val="20"/>
                <w:shd w:val="clear" w:color="auto" w:fill="FFFFFF"/>
              </w:rPr>
            </w:rPrChange>
          </w:rPr>
          <w:t>Smith, Tad M., Carl H. Sondergeld, and Chandra S. Rai. "Gassmann fluid substitutions: A tutorial." </w:t>
        </w:r>
        <w:r w:rsidRPr="00F13291">
          <w:rPr>
            <w:i/>
            <w:iCs/>
            <w:szCs w:val="24"/>
            <w:rPrChange w:id="754" w:author="Morales, Misael M" w:date="2024-02-06T15:37:00Z">
              <w:rPr>
                <w:rFonts w:ascii="Arial" w:hAnsi="Arial" w:cs="Arial"/>
                <w:i/>
                <w:iCs/>
                <w:color w:val="222222"/>
                <w:sz w:val="20"/>
                <w:shd w:val="clear" w:color="auto" w:fill="FFFFFF"/>
              </w:rPr>
            </w:rPrChange>
          </w:rPr>
          <w:t>Geophysics</w:t>
        </w:r>
        <w:r w:rsidRPr="00F13291">
          <w:rPr>
            <w:szCs w:val="24"/>
            <w:rPrChange w:id="755" w:author="Morales, Misael M" w:date="2024-02-06T15:37:00Z">
              <w:rPr>
                <w:rFonts w:ascii="Arial" w:hAnsi="Arial" w:cs="Arial"/>
                <w:color w:val="222222"/>
                <w:sz w:val="20"/>
                <w:shd w:val="clear" w:color="auto" w:fill="FFFFFF"/>
              </w:rPr>
            </w:rPrChange>
          </w:rPr>
          <w:t> 68.2 (2003): 430-440.</w:t>
        </w:r>
      </w:ins>
    </w:p>
    <w:p w14:paraId="4E6557C2" w14:textId="3B08DA2B" w:rsidR="0099049A" w:rsidRDefault="00A245B7" w:rsidP="00A245B7">
      <w:pPr>
        <w:widowControl/>
        <w:overflowPunct/>
        <w:autoSpaceDE/>
        <w:autoSpaceDN/>
        <w:adjustRightInd/>
        <w:spacing w:before="120"/>
        <w:jc w:val="both"/>
        <w:textAlignment w:val="auto"/>
        <w:rPr>
          <w:ins w:id="756" w:author="Morales, Misael M" w:date="2024-01-05T15:21:00Z"/>
          <w:szCs w:val="24"/>
        </w:rPr>
      </w:pPr>
      <w:r w:rsidRPr="00A245B7">
        <w:rPr>
          <w:szCs w:val="24"/>
        </w:rPr>
        <w:t xml:space="preserve">Soares, R. V., Maschio,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5EDAE26F" w14:textId="10A146DE" w:rsidR="006C0197" w:rsidRPr="004E2B9E" w:rsidRDefault="006C0197" w:rsidP="00A245B7">
      <w:pPr>
        <w:widowControl/>
        <w:overflowPunct/>
        <w:autoSpaceDE/>
        <w:autoSpaceDN/>
        <w:adjustRightInd/>
        <w:spacing w:before="120"/>
        <w:jc w:val="both"/>
        <w:textAlignment w:val="auto"/>
        <w:rPr>
          <w:szCs w:val="24"/>
        </w:rPr>
      </w:pPr>
      <w:ins w:id="757" w:author="Morales, Misael M" w:date="2024-01-05T15:21:00Z">
        <w:r w:rsidRPr="006C0197">
          <w:rPr>
            <w:szCs w:val="24"/>
          </w:rPr>
          <w:t xml:space="preserve">Soriano-Vargas, A., Rollmann, K., Almeida, F., Davolio, A., Hamann, B., </w:t>
        </w:r>
        <w:proofErr w:type="spellStart"/>
        <w:r w:rsidRPr="006C0197">
          <w:rPr>
            <w:szCs w:val="24"/>
          </w:rPr>
          <w:t>Schiozer</w:t>
        </w:r>
        <w:proofErr w:type="spellEnd"/>
        <w:r w:rsidRPr="006C0197">
          <w:rPr>
            <w:szCs w:val="24"/>
          </w:rPr>
          <w:t>, D. J., &amp; Rocha, A. (2020). A synthetic case study of measuring the misfit between 4D seismic data and numerical reservoir simulation models through the Momenta Tree. Computers &amp; Geosciences, 145, 104617.</w:t>
        </w:r>
      </w:ins>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5B4422">
      <w:headerReference w:type="even" r:id="rId18"/>
      <w:headerReference w:type="default" r:id="rId19"/>
      <w:headerReference w:type="first" r:id="rId20"/>
      <w:type w:val="continuous"/>
      <w:pgSz w:w="12240" w:h="15840" w:code="1"/>
      <w:pgMar w:top="720" w:right="1080" w:bottom="720" w:left="108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86026" w14:textId="77777777" w:rsidR="005B4422" w:rsidRDefault="005B4422">
      <w:r>
        <w:separator/>
      </w:r>
    </w:p>
  </w:endnote>
  <w:endnote w:type="continuationSeparator" w:id="0">
    <w:p w14:paraId="75140A1C" w14:textId="77777777" w:rsidR="005B4422" w:rsidRDefault="005B4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06DC9E" w14:textId="77777777" w:rsidR="005B4422" w:rsidRDefault="005B4422">
      <w:r>
        <w:separator/>
      </w:r>
    </w:p>
  </w:footnote>
  <w:footnote w:type="continuationSeparator" w:id="0">
    <w:p w14:paraId="5755B8E6" w14:textId="77777777" w:rsidR="005B4422" w:rsidRDefault="005B44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61FF7449"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6</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228B986E"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5</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363223"/>
    <w:multiLevelType w:val="hybridMultilevel"/>
    <w:tmpl w:val="109C87DC"/>
    <w:lvl w:ilvl="0" w:tplc="AF246FE4">
      <w:numFmt w:val="bullet"/>
      <w:lvlText w:val="-"/>
      <w:lvlJc w:val="left"/>
      <w:pPr>
        <w:ind w:left="1083" w:hanging="360"/>
      </w:pPr>
      <w:rPr>
        <w:rFonts w:ascii="Times New Roman" w:eastAsia="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5E2C1B84"/>
    <w:multiLevelType w:val="hybridMultilevel"/>
    <w:tmpl w:val="3368956C"/>
    <w:lvl w:ilvl="0" w:tplc="04090001">
      <w:start w:val="1"/>
      <w:numFmt w:val="bullet"/>
      <w:lvlText w:val=""/>
      <w:lvlJc w:val="left"/>
      <w:pPr>
        <w:ind w:left="1371"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498545353">
    <w:abstractNumId w:val="0"/>
  </w:num>
  <w:num w:numId="2" w16cid:durableId="834345620">
    <w:abstractNumId w:val="1"/>
  </w:num>
  <w:num w:numId="3" w16cid:durableId="1417031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Bailian">
    <w15:presenceInfo w15:providerId="AD" w15:userId="S::322558@win.lanl.gov::11e56c5c-4c55-48d4-96c3-f1142c3275bb"/>
  </w15:person>
  <w15:person w15:author="Morales, Misael M">
    <w15:presenceInfo w15:providerId="AD" w15:userId="S::misaelmorales@austin.utexas.edu::1d0ead06-f695-4fa0-9a14-d29dc7a0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169A"/>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09F3"/>
    <w:rsid w:val="00123D4B"/>
    <w:rsid w:val="00124E6A"/>
    <w:rsid w:val="001329E1"/>
    <w:rsid w:val="00135781"/>
    <w:rsid w:val="0013707B"/>
    <w:rsid w:val="0014043B"/>
    <w:rsid w:val="0014272F"/>
    <w:rsid w:val="0014482E"/>
    <w:rsid w:val="00146C8A"/>
    <w:rsid w:val="0015199D"/>
    <w:rsid w:val="00171D6B"/>
    <w:rsid w:val="00174642"/>
    <w:rsid w:val="001812DA"/>
    <w:rsid w:val="00185AB1"/>
    <w:rsid w:val="001A641A"/>
    <w:rsid w:val="001A7179"/>
    <w:rsid w:val="001A7681"/>
    <w:rsid w:val="001B2CCD"/>
    <w:rsid w:val="001B3B16"/>
    <w:rsid w:val="001C227E"/>
    <w:rsid w:val="001C388A"/>
    <w:rsid w:val="001C41CA"/>
    <w:rsid w:val="001C7EC3"/>
    <w:rsid w:val="001C7F4D"/>
    <w:rsid w:val="001D0A7E"/>
    <w:rsid w:val="001D477D"/>
    <w:rsid w:val="001F0A14"/>
    <w:rsid w:val="002009BC"/>
    <w:rsid w:val="00201E7B"/>
    <w:rsid w:val="00214E41"/>
    <w:rsid w:val="00217904"/>
    <w:rsid w:val="002234CD"/>
    <w:rsid w:val="002255D4"/>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B7FB6"/>
    <w:rsid w:val="003C49FB"/>
    <w:rsid w:val="003C75B0"/>
    <w:rsid w:val="003C76A1"/>
    <w:rsid w:val="003D4CBA"/>
    <w:rsid w:val="003D57CA"/>
    <w:rsid w:val="003E2CF1"/>
    <w:rsid w:val="003E3954"/>
    <w:rsid w:val="003F2480"/>
    <w:rsid w:val="003F5427"/>
    <w:rsid w:val="00401235"/>
    <w:rsid w:val="004032C4"/>
    <w:rsid w:val="0040437C"/>
    <w:rsid w:val="0041532C"/>
    <w:rsid w:val="00422669"/>
    <w:rsid w:val="004349E0"/>
    <w:rsid w:val="00434D08"/>
    <w:rsid w:val="004406B8"/>
    <w:rsid w:val="00442A72"/>
    <w:rsid w:val="00443130"/>
    <w:rsid w:val="004443B1"/>
    <w:rsid w:val="004443B4"/>
    <w:rsid w:val="00447C0D"/>
    <w:rsid w:val="00454F60"/>
    <w:rsid w:val="0045726C"/>
    <w:rsid w:val="00457FF2"/>
    <w:rsid w:val="00476948"/>
    <w:rsid w:val="00487443"/>
    <w:rsid w:val="00491D42"/>
    <w:rsid w:val="004A491E"/>
    <w:rsid w:val="004B5F3B"/>
    <w:rsid w:val="004B75C4"/>
    <w:rsid w:val="004B7F5E"/>
    <w:rsid w:val="004C0693"/>
    <w:rsid w:val="004C61FC"/>
    <w:rsid w:val="004D6B8B"/>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5027"/>
    <w:rsid w:val="005A7D14"/>
    <w:rsid w:val="005B4422"/>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948F6"/>
    <w:rsid w:val="006A5915"/>
    <w:rsid w:val="006A6876"/>
    <w:rsid w:val="006B29F3"/>
    <w:rsid w:val="006B4253"/>
    <w:rsid w:val="006B42F1"/>
    <w:rsid w:val="006C0197"/>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5A6"/>
    <w:rsid w:val="0078562B"/>
    <w:rsid w:val="007868C4"/>
    <w:rsid w:val="00793EAD"/>
    <w:rsid w:val="00796D78"/>
    <w:rsid w:val="007A229B"/>
    <w:rsid w:val="007A2B5A"/>
    <w:rsid w:val="007A34AD"/>
    <w:rsid w:val="007B78CE"/>
    <w:rsid w:val="007B79B9"/>
    <w:rsid w:val="007C037A"/>
    <w:rsid w:val="007C072B"/>
    <w:rsid w:val="007C6829"/>
    <w:rsid w:val="007C7139"/>
    <w:rsid w:val="007E1F32"/>
    <w:rsid w:val="007F07F3"/>
    <w:rsid w:val="007F1CD6"/>
    <w:rsid w:val="007F557E"/>
    <w:rsid w:val="007F5B85"/>
    <w:rsid w:val="00803626"/>
    <w:rsid w:val="008200AB"/>
    <w:rsid w:val="00822EA9"/>
    <w:rsid w:val="008256A8"/>
    <w:rsid w:val="00843E6E"/>
    <w:rsid w:val="008454AF"/>
    <w:rsid w:val="00852747"/>
    <w:rsid w:val="0085323F"/>
    <w:rsid w:val="00855247"/>
    <w:rsid w:val="00862AD3"/>
    <w:rsid w:val="00867D01"/>
    <w:rsid w:val="00874823"/>
    <w:rsid w:val="00881739"/>
    <w:rsid w:val="008842C8"/>
    <w:rsid w:val="00884FAC"/>
    <w:rsid w:val="0089234B"/>
    <w:rsid w:val="00897A25"/>
    <w:rsid w:val="008A050B"/>
    <w:rsid w:val="008A052B"/>
    <w:rsid w:val="008A0650"/>
    <w:rsid w:val="008B02E2"/>
    <w:rsid w:val="008B2414"/>
    <w:rsid w:val="008C33AA"/>
    <w:rsid w:val="008D047D"/>
    <w:rsid w:val="008D0A0C"/>
    <w:rsid w:val="008D38BE"/>
    <w:rsid w:val="008D7FDB"/>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97661"/>
    <w:rsid w:val="009C746C"/>
    <w:rsid w:val="009C7470"/>
    <w:rsid w:val="009D2582"/>
    <w:rsid w:val="009D452A"/>
    <w:rsid w:val="009E0AC2"/>
    <w:rsid w:val="00A023E2"/>
    <w:rsid w:val="00A17EBD"/>
    <w:rsid w:val="00A245B7"/>
    <w:rsid w:val="00A25D05"/>
    <w:rsid w:val="00A31187"/>
    <w:rsid w:val="00A414E0"/>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4379"/>
    <w:rsid w:val="00B654C2"/>
    <w:rsid w:val="00B72D16"/>
    <w:rsid w:val="00B75726"/>
    <w:rsid w:val="00B8518C"/>
    <w:rsid w:val="00B910D2"/>
    <w:rsid w:val="00B95491"/>
    <w:rsid w:val="00BA4F4C"/>
    <w:rsid w:val="00BA4F86"/>
    <w:rsid w:val="00BA6B3B"/>
    <w:rsid w:val="00BA71DA"/>
    <w:rsid w:val="00BC0BAC"/>
    <w:rsid w:val="00BC5870"/>
    <w:rsid w:val="00BD145D"/>
    <w:rsid w:val="00BD1AE5"/>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17AD"/>
    <w:rsid w:val="00D83F93"/>
    <w:rsid w:val="00D97EC4"/>
    <w:rsid w:val="00DA46D7"/>
    <w:rsid w:val="00DB212D"/>
    <w:rsid w:val="00DB46F5"/>
    <w:rsid w:val="00DC0634"/>
    <w:rsid w:val="00DC401B"/>
    <w:rsid w:val="00DD3810"/>
    <w:rsid w:val="00DE177C"/>
    <w:rsid w:val="00DE33C0"/>
    <w:rsid w:val="00DF15EE"/>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0468E"/>
    <w:rsid w:val="00F13291"/>
    <w:rsid w:val="00F24D18"/>
    <w:rsid w:val="00F4369C"/>
    <w:rsid w:val="00F44800"/>
    <w:rsid w:val="00F503DB"/>
    <w:rsid w:val="00F51DE4"/>
    <w:rsid w:val="00F62CC1"/>
    <w:rsid w:val="00F753A8"/>
    <w:rsid w:val="00F802C1"/>
    <w:rsid w:val="00F86E66"/>
    <w:rsid w:val="00FA1187"/>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681F9-70D3-4AED-A647-2BC95C82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889</TotalTime>
  <Pages>14</Pages>
  <Words>4937</Words>
  <Characters>28142</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33013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cp:lastModifiedBy>
  <cp:revision>18</cp:revision>
  <cp:lastPrinted>2017-12-06T17:20:00Z</cp:lastPrinted>
  <dcterms:created xsi:type="dcterms:W3CDTF">2023-02-10T14:52:00Z</dcterms:created>
  <dcterms:modified xsi:type="dcterms:W3CDTF">2024-02-06T21:50:00Z</dcterms:modified>
  <cp:category/>
</cp:coreProperties>
</file>